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E7AA423" w14:textId="77777777" w:rsidR="00BD351F" w:rsidRPr="00A235AD" w:rsidRDefault="00114A73" w:rsidP="00C3239F">
      <w:pPr>
        <w:spacing w:line="300" w:lineRule="exact"/>
        <w:jc w:val="center"/>
        <w:rPr>
          <w:rFonts w:ascii="微软雅黑" w:eastAsia="微软雅黑" w:hAnsi="微软雅黑"/>
          <w:sz w:val="24"/>
          <w:szCs w:val="24"/>
        </w:rPr>
      </w:pPr>
      <w:r w:rsidRPr="00A235AD">
        <w:rPr>
          <w:rFonts w:ascii="微软雅黑" w:eastAsia="微软雅黑" w:hAnsi="微软雅黑" w:hint="eastAsia"/>
          <w:sz w:val="24"/>
          <w:szCs w:val="24"/>
        </w:rPr>
        <w:t>李兆基大楼创新模块制作项目</w:t>
      </w:r>
    </w:p>
    <w:p w14:paraId="11F786B8" w14:textId="77777777" w:rsidR="00913DD1" w:rsidRPr="00C3239F" w:rsidRDefault="00913DD1" w:rsidP="00C3239F">
      <w:pPr>
        <w:spacing w:line="300" w:lineRule="exact"/>
        <w:rPr>
          <w:rFonts w:ascii="微软雅黑" w:eastAsia="微软雅黑" w:hAnsi="微软雅黑"/>
        </w:rPr>
      </w:pPr>
    </w:p>
    <w:p w14:paraId="5FF7F691" w14:textId="77777777" w:rsidR="00A235AD" w:rsidRDefault="00A235AD" w:rsidP="00A235AD">
      <w:pPr>
        <w:spacing w:line="30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王老师：</w:t>
      </w:r>
    </w:p>
    <w:p w14:paraId="46BAFB95" w14:textId="77777777" w:rsidR="00A235AD" w:rsidRDefault="00A235AD" w:rsidP="00A235AD">
      <w:pPr>
        <w:spacing w:line="300" w:lineRule="exact"/>
        <w:ind w:firstLineChars="200" w:firstLine="42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您好！</w:t>
      </w:r>
    </w:p>
    <w:p w14:paraId="0E5253FB" w14:textId="77777777" w:rsidR="00A235AD" w:rsidRDefault="00A039EB" w:rsidP="00A235AD">
      <w:pPr>
        <w:spacing w:line="300" w:lineRule="exact"/>
        <w:ind w:firstLineChars="200" w:firstLine="42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下面是您标注需要做的房间，</w:t>
      </w:r>
      <w:r>
        <w:rPr>
          <w:rFonts w:ascii="微软雅黑" w:eastAsia="微软雅黑" w:hAnsi="微软雅黑"/>
        </w:rPr>
        <w:t>我们</w:t>
      </w:r>
      <w:r>
        <w:rPr>
          <w:rFonts w:ascii="微软雅黑" w:eastAsia="微软雅黑" w:hAnsi="微软雅黑" w:hint="eastAsia"/>
        </w:rPr>
        <w:t>整理了一下各个空间的效果图、</w:t>
      </w:r>
      <w:r>
        <w:rPr>
          <w:rFonts w:ascii="微软雅黑" w:eastAsia="微软雅黑" w:hAnsi="微软雅黑"/>
        </w:rPr>
        <w:t>平面布局</w:t>
      </w:r>
      <w:r>
        <w:rPr>
          <w:rFonts w:ascii="微软雅黑" w:eastAsia="微软雅黑" w:hAnsi="微软雅黑" w:hint="eastAsia"/>
        </w:rPr>
        <w:t>和项目明细。</w:t>
      </w:r>
    </w:p>
    <w:p w14:paraId="076C774A" w14:textId="77777777" w:rsidR="00F84069" w:rsidRPr="00A235AD" w:rsidRDefault="00F84069" w:rsidP="00F84069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图例：</w:t>
      </w:r>
    </w:p>
    <w:p w14:paraId="672900B6" w14:textId="77777777" w:rsidR="00F84069" w:rsidRDefault="00F84069" w:rsidP="006A5925">
      <w:pPr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B40A22A" wp14:editId="1999E1A7">
            <wp:extent cx="1673667" cy="2510286"/>
            <wp:effectExtent l="0" t="0" r="0" b="0"/>
            <wp:docPr id="58" name="图片 58" descr="E:\苏楠楠\2015项目\Q清华李兆基大楼创新模块制作项目\平面图\图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苏楠楠\2015项目\Q清华李兆基大楼创新模块制作项目\平面图\图例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3667" cy="2510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D341D" w14:textId="77777777" w:rsidR="009670AE" w:rsidRPr="006A5925" w:rsidRDefault="009670AE" w:rsidP="006A5925">
      <w:pPr>
        <w:jc w:val="center"/>
        <w:rPr>
          <w:rFonts w:ascii="微软雅黑" w:eastAsia="微软雅黑" w:hAnsi="微软雅黑"/>
        </w:rPr>
      </w:pPr>
    </w:p>
    <w:p w14:paraId="349508E3" w14:textId="77777777" w:rsidR="00A235AD" w:rsidRPr="00A235AD" w:rsidRDefault="00A235AD" w:rsidP="00A235AD">
      <w:pPr>
        <w:spacing w:line="300" w:lineRule="exact"/>
        <w:ind w:firstLineChars="200" w:firstLine="420"/>
        <w:jc w:val="left"/>
        <w:rPr>
          <w:rFonts w:ascii="微软雅黑" w:eastAsia="微软雅黑" w:hAnsi="微软雅黑"/>
        </w:rPr>
      </w:pPr>
    </w:p>
    <w:p w14:paraId="5482C9D3" w14:textId="77777777" w:rsidR="00A235AD" w:rsidRDefault="00114A73" w:rsidP="00A235AD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  <w:sz w:val="24"/>
          <w:szCs w:val="24"/>
        </w:rPr>
      </w:pPr>
      <w:r w:rsidRPr="00A235AD">
        <w:rPr>
          <w:rFonts w:ascii="微软雅黑" w:eastAsia="微软雅黑" w:hAnsi="微软雅黑" w:hint="eastAsia"/>
          <w:b/>
          <w:color w:val="5F497A" w:themeColor="accent4" w:themeShade="BF"/>
          <w:sz w:val="24"/>
          <w:szCs w:val="24"/>
        </w:rPr>
        <w:t>6F:</w:t>
      </w:r>
    </w:p>
    <w:p w14:paraId="388589EE" w14:textId="77777777" w:rsidR="00B4549D" w:rsidRPr="00884377" w:rsidRDefault="00C8001F" w:rsidP="00B4549D">
      <w:pPr>
        <w:spacing w:line="300" w:lineRule="exact"/>
        <w:ind w:firstLineChars="100" w:firstLine="21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六</w:t>
      </w:r>
      <w:r w:rsidR="00B4549D">
        <w:rPr>
          <w:rFonts w:ascii="微软雅黑" w:eastAsia="微软雅黑" w:hAnsi="微软雅黑" w:hint="eastAsia"/>
        </w:rPr>
        <w:t>层总平面</w:t>
      </w:r>
      <w:r w:rsidR="00B4549D" w:rsidRPr="00884377">
        <w:rPr>
          <w:rFonts w:ascii="微软雅黑" w:eastAsia="微软雅黑" w:hAnsi="微软雅黑" w:hint="eastAsia"/>
        </w:rPr>
        <w:t>：</w:t>
      </w:r>
    </w:p>
    <w:p w14:paraId="760946F9" w14:textId="77777777" w:rsidR="00B4549D" w:rsidRPr="00B4549D" w:rsidRDefault="0091715D" w:rsidP="00B4549D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3F728694" wp14:editId="27A1BD79">
            <wp:extent cx="6642100" cy="1941195"/>
            <wp:effectExtent l="0" t="0" r="0" b="0"/>
            <wp:docPr id="117" name="图片 117" descr="E:\苏楠楠\2015项目\Q清华李兆基大楼创新模块制作项目\平面图\六层总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E:\苏楠楠\2015项目\Q清华李兆基大楼创新模块制作项目\平面图\六层总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4C4A7" w14:textId="77777777" w:rsidR="00B4549D" w:rsidRPr="00A235AD" w:rsidRDefault="00B4549D" w:rsidP="00A235AD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  <w:sz w:val="24"/>
          <w:szCs w:val="24"/>
        </w:rPr>
      </w:pPr>
    </w:p>
    <w:p w14:paraId="352920CC" w14:textId="77777777" w:rsidR="00A235AD" w:rsidRDefault="00A235AD" w:rsidP="00A235AD">
      <w:pPr>
        <w:pStyle w:val="a9"/>
        <w:numPr>
          <w:ilvl w:val="0"/>
          <w:numId w:val="2"/>
        </w:numPr>
        <w:spacing w:line="300" w:lineRule="exact"/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学生三创基地</w:t>
      </w:r>
    </w:p>
    <w:p w14:paraId="05DBFBB1" w14:textId="77777777" w:rsidR="00B00E61" w:rsidRDefault="00B00E61" w:rsidP="00B00E61">
      <w:pPr>
        <w:pStyle w:val="a9"/>
        <w:numPr>
          <w:ilvl w:val="0"/>
          <w:numId w:val="4"/>
        </w:numPr>
        <w:ind w:firstLineChars="0"/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综合模式</w:t>
      </w:r>
    </w:p>
    <w:p w14:paraId="63537703" w14:textId="77777777" w:rsidR="00A235AD" w:rsidRPr="00CF5DBA" w:rsidRDefault="00A235AD" w:rsidP="00CF5DBA">
      <w:pPr>
        <w:spacing w:line="300" w:lineRule="exact"/>
        <w:jc w:val="left"/>
        <w:rPr>
          <w:rFonts w:ascii="微软雅黑" w:eastAsia="微软雅黑" w:hAnsi="微软雅黑"/>
        </w:rPr>
      </w:pPr>
      <w:r w:rsidRPr="00CF5DBA">
        <w:rPr>
          <w:rFonts w:ascii="微软雅黑" w:eastAsia="微软雅黑" w:hAnsi="微软雅黑" w:hint="eastAsia"/>
        </w:rPr>
        <w:t>效果参考：</w:t>
      </w:r>
    </w:p>
    <w:p w14:paraId="14099365" w14:textId="77777777" w:rsidR="00CF5DBA" w:rsidRDefault="00CF5DBA" w:rsidP="00CF5DBA">
      <w:pPr>
        <w:pStyle w:val="a9"/>
        <w:ind w:left="420" w:firstLineChars="0" w:firstLine="0"/>
        <w:jc w:val="center"/>
        <w:rPr>
          <w:rFonts w:ascii="微软雅黑" w:eastAsia="微软雅黑" w:hAnsi="微软雅黑"/>
        </w:rPr>
      </w:pPr>
      <w:r w:rsidRPr="00CF5DBA">
        <w:rPr>
          <w:rFonts w:ascii="微软雅黑" w:eastAsia="微软雅黑" w:hAnsi="微软雅黑"/>
          <w:noProof/>
        </w:rPr>
        <w:drawing>
          <wp:inline distT="0" distB="0" distL="0" distR="0" wp14:anchorId="02EE9F68" wp14:editId="17660118">
            <wp:extent cx="3122763" cy="1780832"/>
            <wp:effectExtent l="0" t="0" r="0" b="0"/>
            <wp:docPr id="6" name="图片 6" descr="E:\苏楠楠\2014项目\THU清华大学李兆基大楼创客空间设计\2015.01.12新参考\昊哥的图\6层创客空间\6f1211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苏楠楠\2014项目\THU清华大学李兆基大楼创客空间设计\2015.01.12新参考\昊哥的图\6层创客空间\6f12110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7518" cy="1789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 xml:space="preserve"> </w:t>
      </w:r>
      <w:r w:rsidR="00913DD1">
        <w:rPr>
          <w:rFonts w:ascii="微软雅黑" w:eastAsia="微软雅黑" w:hAnsi="微软雅黑" w:hint="eastAsia"/>
          <w:noProof/>
        </w:rPr>
        <w:drawing>
          <wp:inline distT="0" distB="0" distL="0" distR="0" wp14:anchorId="3F44C4EC" wp14:editId="4C435BFD">
            <wp:extent cx="3163838" cy="1802022"/>
            <wp:effectExtent l="0" t="0" r="0" b="0"/>
            <wp:docPr id="21" name="图片 11" descr="E:\苏楠楠\2014项目\THU清华大学李兆基大楼创客空间设计\资料\清华全部项目\6层创客空间\86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苏楠楠\2014项目\THU清华大学李兆基大楼创客空间设计\资料\清华全部项目\6层创客空间\86-2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865" cy="1810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F5DBA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4F2CD2F9" wp14:editId="05A6810A">
            <wp:extent cx="3279308" cy="1880232"/>
            <wp:effectExtent l="0" t="0" r="0" b="0"/>
            <wp:docPr id="8" name="图片 8" descr="E:\苏楠楠\2014项目\THU清华大学李兆基大楼创客空间设计\2015.01.12新参考\昊哥的图\6层创客空间\6f1211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苏楠楠\2014项目\THU清华大学李兆基大楼创客空间设计\2015.01.12新参考\昊哥的图\6层创客空间\6f121107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417" cy="1935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</w:rPr>
        <w:t xml:space="preserve"> </w:t>
      </w:r>
      <w:r w:rsidRPr="00CF5DBA">
        <w:rPr>
          <w:noProof/>
        </w:rPr>
        <w:drawing>
          <wp:inline distT="0" distB="0" distL="0" distR="0" wp14:anchorId="5FB1034B" wp14:editId="24D849F6">
            <wp:extent cx="3019246" cy="1889889"/>
            <wp:effectExtent l="0" t="0" r="0" b="0"/>
            <wp:docPr id="5" name="图片 5" descr="E:\苏楠楠\2014项目\THU清华大学李兆基大楼创客空间设计\2015.01.12新参考\昊哥的图\6层创客空间\6f1211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苏楠楠\2014项目\THU清华大学李兆基大楼创客空间设计\2015.01.12新参考\昊哥的图\6层创客空间\6f121106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761" cy="1924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85358" w14:textId="77777777" w:rsidR="009670AE" w:rsidRDefault="009670AE" w:rsidP="00CF5DBA">
      <w:pPr>
        <w:pStyle w:val="a9"/>
        <w:ind w:left="420" w:firstLineChars="0" w:firstLine="0"/>
        <w:jc w:val="center"/>
        <w:rPr>
          <w:rFonts w:ascii="微软雅黑" w:eastAsia="微软雅黑" w:hAnsi="微软雅黑"/>
        </w:rPr>
      </w:pPr>
    </w:p>
    <w:p w14:paraId="13524604" w14:textId="77777777" w:rsidR="00C7160C" w:rsidRPr="00F21463" w:rsidRDefault="00C7160C" w:rsidP="00C7160C">
      <w:pPr>
        <w:spacing w:line="300" w:lineRule="exact"/>
        <w:jc w:val="left"/>
        <w:rPr>
          <w:rFonts w:ascii="微软雅黑" w:eastAsia="微软雅黑" w:hAnsi="微软雅黑"/>
        </w:rPr>
      </w:pPr>
      <w:r w:rsidRPr="00F21463">
        <w:rPr>
          <w:rFonts w:ascii="微软雅黑" w:eastAsia="微软雅黑" w:hAnsi="微软雅黑" w:hint="eastAsia"/>
        </w:rPr>
        <w:t>平面布置图：</w:t>
      </w:r>
      <w:ins w:id="0" w:author="Woody 德宇 Wang 王" w:date="2015-08-09T06:50:00Z">
        <w:r w:rsidR="00D5664B">
          <w:rPr>
            <w:rFonts w:ascii="微软雅黑" w:eastAsia="微软雅黑" w:hAnsi="微软雅黑" w:hint="eastAsia"/>
          </w:rPr>
          <w:t>进门部位是否为</w:t>
        </w:r>
      </w:ins>
      <w:ins w:id="1" w:author="Woody 德宇 Wang 王" w:date="2015-08-09T06:51:00Z">
        <w:r w:rsidR="00D5664B">
          <w:rPr>
            <w:rFonts w:ascii="微软雅黑" w:eastAsia="微软雅黑" w:hAnsi="微软雅黑" w:hint="eastAsia"/>
          </w:rPr>
          <w:t>活动可拆卸的？综合和大赛两种模式如何切换？</w:t>
        </w:r>
      </w:ins>
    </w:p>
    <w:p w14:paraId="5654C245" w14:textId="77777777" w:rsidR="00C7160C" w:rsidRDefault="00DC6533" w:rsidP="00C7160C">
      <w:pPr>
        <w:jc w:val="center"/>
        <w:rPr>
          <w:noProof/>
        </w:rPr>
      </w:pPr>
      <w:r w:rsidRPr="00DC6533">
        <w:rPr>
          <w:rFonts w:ascii="微软雅黑" w:eastAsia="微软雅黑" w:hAnsi="微软雅黑"/>
          <w:noProof/>
        </w:rPr>
        <w:drawing>
          <wp:inline distT="0" distB="0" distL="0" distR="0" wp14:anchorId="189A238F" wp14:editId="6C52D979">
            <wp:extent cx="5638533" cy="4106174"/>
            <wp:effectExtent l="0" t="0" r="0" b="0"/>
            <wp:docPr id="16" name="图片 16" descr="E:\苏楠楠\2015项目\Q清华李兆基大楼创新模块制作项目\平面图\6-三创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苏楠楠\2015项目\Q清华李兆基大楼创新模块制作项目\平面图\6-三创2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145" cy="411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DC176" w14:textId="77777777" w:rsidR="00C7160C" w:rsidRDefault="00C7160C" w:rsidP="00C7160C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项目明细：</w:t>
      </w:r>
    </w:p>
    <w:tbl>
      <w:tblPr>
        <w:tblW w:w="7020" w:type="dxa"/>
        <w:jc w:val="center"/>
        <w:tblLook w:val="04A0" w:firstRow="1" w:lastRow="0" w:firstColumn="1" w:lastColumn="0" w:noHBand="0" w:noVBand="1"/>
      </w:tblPr>
      <w:tblGrid>
        <w:gridCol w:w="660"/>
        <w:gridCol w:w="1540"/>
        <w:gridCol w:w="660"/>
        <w:gridCol w:w="660"/>
        <w:gridCol w:w="3500"/>
      </w:tblGrid>
      <w:tr w:rsidR="00DC6533" w:rsidRPr="00DC6533" w14:paraId="04CA35AE" w14:textId="77777777" w:rsidTr="009670AE">
        <w:trPr>
          <w:trHeight w:val="181"/>
          <w:jc w:val="center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00E39108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353F861F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61091F2A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35FD73AD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574B74BC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DC6533" w:rsidRPr="00DC6533" w14:paraId="38782D73" w14:textId="77777777" w:rsidTr="00DC6533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79FE78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242C84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操作桌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CCA583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F65918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30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C4EAFF" w14:textId="77777777" w:rsidR="00DC6533" w:rsidRPr="00DC6533" w:rsidRDefault="00DC6533" w:rsidP="00DC653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规格：1400*700</w:t>
            </w:r>
          </w:p>
        </w:tc>
      </w:tr>
      <w:tr w:rsidR="00DC6533" w:rsidRPr="00DC6533" w14:paraId="286C7DF8" w14:textId="77777777" w:rsidTr="00DC6533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74756F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CA094E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椅子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D3B10E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3C3702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48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172829" w14:textId="77777777" w:rsidR="00DC6533" w:rsidRPr="00DC6533" w:rsidRDefault="00DC6533" w:rsidP="00DC653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购置成品椅子</w:t>
            </w:r>
          </w:p>
        </w:tc>
      </w:tr>
      <w:tr w:rsidR="00DC6533" w:rsidRPr="00DC6533" w14:paraId="495B886D" w14:textId="77777777" w:rsidTr="00DC6533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295B19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98BD46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休闲圆桌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A2158C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218416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D50CDF" w14:textId="77777777" w:rsidR="00DC6533" w:rsidRPr="00DC6533" w:rsidRDefault="00DC6533" w:rsidP="00DC653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木质休闲圆桌</w:t>
            </w:r>
          </w:p>
        </w:tc>
      </w:tr>
      <w:tr w:rsidR="00DC6533" w:rsidRPr="00DC6533" w14:paraId="31DBDED6" w14:textId="77777777" w:rsidTr="00DC6533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8D8707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81F1AE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休闲椅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218DC1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481488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23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488325" w14:textId="77777777" w:rsidR="00DC6533" w:rsidRPr="00DC6533" w:rsidRDefault="00DC6533" w:rsidP="00DC653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木质休闲椅</w:t>
            </w:r>
          </w:p>
        </w:tc>
      </w:tr>
      <w:tr w:rsidR="00DC6533" w:rsidRPr="00DC6533" w14:paraId="45DBEE51" w14:textId="77777777" w:rsidTr="00DC6533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007AA7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6E3A60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沙发茶几组合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C24951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839D77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3CAD95" w14:textId="77777777" w:rsidR="00DC6533" w:rsidRPr="00DC6533" w:rsidRDefault="00DC6533" w:rsidP="00DC653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4人/组</w:t>
            </w:r>
          </w:p>
        </w:tc>
      </w:tr>
      <w:tr w:rsidR="00DC6533" w:rsidRPr="00DC6533" w14:paraId="436CAD8A" w14:textId="77777777" w:rsidTr="00DC6533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527451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450790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旋转沙发组合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400BBC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0EFED8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536C40" w14:textId="77777777" w:rsidR="00DC6533" w:rsidRPr="00DC6533" w:rsidRDefault="00DC6533" w:rsidP="00DC653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定制沙发茶几</w:t>
            </w:r>
          </w:p>
        </w:tc>
      </w:tr>
      <w:tr w:rsidR="00DC6533" w:rsidRPr="00DC6533" w14:paraId="3182206B" w14:textId="77777777" w:rsidTr="00DC6533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4A5C41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C1EA47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双面沙发椅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457644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D6EBB0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1CA8BC" w14:textId="77777777" w:rsidR="00DC6533" w:rsidRPr="00DC6533" w:rsidRDefault="00DC6533" w:rsidP="00DC653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定制双面沙发椅</w:t>
            </w:r>
          </w:p>
        </w:tc>
      </w:tr>
      <w:tr w:rsidR="00DC6533" w:rsidRPr="00DC6533" w14:paraId="38F8FF5A" w14:textId="77777777" w:rsidTr="00DC6533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2286D4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9B6AAE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异形工作台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584BC2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5F344E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668494" w14:textId="77777777" w:rsidR="00DC6533" w:rsidRPr="00DC6533" w:rsidRDefault="00DC6533" w:rsidP="00DC653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定制异形工作台</w:t>
            </w:r>
          </w:p>
        </w:tc>
      </w:tr>
      <w:tr w:rsidR="00DC6533" w:rsidRPr="00DC6533" w14:paraId="4E26121B" w14:textId="77777777" w:rsidTr="00DC6533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68F484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lastRenderedPageBreak/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79371C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圆形吧台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43E7C4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1F25B0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F5C8D2" w14:textId="77777777" w:rsidR="00DC6533" w:rsidRPr="00DC6533" w:rsidRDefault="00DC6533" w:rsidP="00DC653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定制圆形吧台</w:t>
            </w:r>
          </w:p>
        </w:tc>
      </w:tr>
      <w:tr w:rsidR="00DC6533" w:rsidRPr="00DC6533" w14:paraId="0A3EB9E1" w14:textId="77777777" w:rsidTr="00DC6533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916C5A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F68AAA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吧椅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329105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F250EB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23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173AFD" w14:textId="77777777" w:rsidR="00DC6533" w:rsidRPr="00DC6533" w:rsidRDefault="00DC6533" w:rsidP="00DC653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购置成品吧椅</w:t>
            </w:r>
          </w:p>
        </w:tc>
      </w:tr>
      <w:tr w:rsidR="00DC6533" w:rsidRPr="00DC6533" w14:paraId="6C3AC58A" w14:textId="77777777" w:rsidTr="00DC6533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6DA888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E7414C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异形讲台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C0DCED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E81B2F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679E8F" w14:textId="77777777" w:rsidR="00DC6533" w:rsidRPr="00DC6533" w:rsidRDefault="00DC6533" w:rsidP="00DC653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定制异形讲台</w:t>
            </w:r>
          </w:p>
        </w:tc>
      </w:tr>
      <w:tr w:rsidR="00DC6533" w:rsidRPr="00DC6533" w14:paraId="1C06E94E" w14:textId="77777777" w:rsidTr="00DC6533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B9270F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1C41E4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18A0B2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D99079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885A8F" w14:textId="77777777" w:rsidR="00DC6533" w:rsidRPr="00DC6533" w:rsidRDefault="00DC6533" w:rsidP="00DC653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DC6533" w:rsidRPr="00DC6533" w14:paraId="0B926AFF" w14:textId="77777777" w:rsidTr="00DC6533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312881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EBCE88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矮储物柜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5EFFF0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8D6D6F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AC0D98" w14:textId="77777777" w:rsidR="00DC6533" w:rsidRPr="00DC6533" w:rsidRDefault="00DC6533" w:rsidP="00DC653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DC6533" w:rsidRPr="00DC6533" w14:paraId="1C66A69F" w14:textId="77777777" w:rsidTr="00DC6533">
        <w:trPr>
          <w:trHeight w:val="58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1F65E6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94D0F1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操作台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2083B8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69FF57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7569BE" w14:textId="77777777" w:rsidR="00DC6533" w:rsidRPr="00DC6533" w:rsidRDefault="00DC6533" w:rsidP="00DC653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地柜600mm厚，吊柜350mm厚咖啡、冷餐操作台</w:t>
            </w:r>
          </w:p>
        </w:tc>
      </w:tr>
      <w:tr w:rsidR="00DC6533" w:rsidRPr="00DC6533" w14:paraId="2CB61E27" w14:textId="77777777" w:rsidTr="00DC6533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12E8B8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76B535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异形书架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128E57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EB8283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FAAC6F" w14:textId="77777777" w:rsidR="00DC6533" w:rsidRPr="00DC6533" w:rsidRDefault="00DC6533" w:rsidP="00DC653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购置异形书架</w:t>
            </w:r>
          </w:p>
        </w:tc>
      </w:tr>
      <w:tr w:rsidR="00DC6533" w:rsidRPr="00DC6533" w14:paraId="1BF17879" w14:textId="77777777" w:rsidTr="00DC6533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AF9382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BADE29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可移动白板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E98F01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1FF77A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65BC31" w14:textId="77777777" w:rsidR="00DC6533" w:rsidRPr="00DC6533" w:rsidRDefault="00DC6533" w:rsidP="00DC653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购置成品可移动白板</w:t>
            </w:r>
          </w:p>
        </w:tc>
      </w:tr>
      <w:tr w:rsidR="00DC6533" w:rsidRPr="00DC6533" w14:paraId="6619C29A" w14:textId="77777777" w:rsidTr="00DC6533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A7772D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93BC2F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视频设备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A731CF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2ED121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19AD4A" w14:textId="77777777" w:rsidR="00DC6533" w:rsidRPr="00DC6533" w:rsidRDefault="00DC6533" w:rsidP="00DC653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定制视频设备</w:t>
            </w:r>
          </w:p>
        </w:tc>
      </w:tr>
      <w:tr w:rsidR="00DC6533" w:rsidRPr="00DC6533" w14:paraId="24A7BCA4" w14:textId="77777777" w:rsidTr="00DC6533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4B7C2B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E73884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6FF0F4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7B81AD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2ABD2A" w14:textId="77777777" w:rsidR="00DC6533" w:rsidRPr="00DC6533" w:rsidRDefault="00DC6533" w:rsidP="00DC653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定制墙面白板</w:t>
            </w:r>
          </w:p>
        </w:tc>
      </w:tr>
      <w:tr w:rsidR="00DC6533" w:rsidRPr="00DC6533" w14:paraId="10C494B4" w14:textId="77777777" w:rsidTr="00DC6533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FCA4E3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4E72FA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绿植架子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9DCAD8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7B9B22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FB38F4" w14:textId="77777777" w:rsidR="00DC6533" w:rsidRPr="00DC6533" w:rsidRDefault="00DC6533" w:rsidP="00DC653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DC6533" w:rsidRPr="00DC6533" w14:paraId="786E57E2" w14:textId="77777777" w:rsidTr="00DC6533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89695F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9C5342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轨道隔板墙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32B41E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348BA9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DEA50B" w14:textId="77777777" w:rsidR="00DC6533" w:rsidRPr="00DC6533" w:rsidRDefault="00DC6533" w:rsidP="00DC653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吊轨隔音板，不用时可推到墙面。</w:t>
            </w:r>
          </w:p>
        </w:tc>
      </w:tr>
      <w:tr w:rsidR="00DC6533" w:rsidRPr="00DC6533" w14:paraId="3ADC5FE8" w14:textId="77777777" w:rsidTr="00DC6533">
        <w:trPr>
          <w:trHeight w:val="6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2E5E7B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EB70EB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57D837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0E7E97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1B1AB5" w14:textId="77777777" w:rsidR="00DC6533" w:rsidRPr="00DC6533" w:rsidRDefault="00DC6533" w:rsidP="00DC653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14:paraId="33580C11" w14:textId="77777777" w:rsidR="00C7160C" w:rsidRPr="00DC6533" w:rsidRDefault="00C7160C" w:rsidP="00DC6533">
      <w:pPr>
        <w:rPr>
          <w:rFonts w:ascii="微软雅黑" w:eastAsia="微软雅黑" w:hAnsi="微软雅黑"/>
        </w:rPr>
      </w:pPr>
    </w:p>
    <w:p w14:paraId="53D3B846" w14:textId="77777777" w:rsidR="00B00E61" w:rsidRDefault="00B00E61" w:rsidP="00B00E61">
      <w:pPr>
        <w:pStyle w:val="a9"/>
        <w:numPr>
          <w:ilvl w:val="0"/>
          <w:numId w:val="4"/>
        </w:numPr>
        <w:ind w:firstLineChars="0"/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创客大赛模式</w:t>
      </w:r>
    </w:p>
    <w:p w14:paraId="7C5135EF" w14:textId="77777777" w:rsidR="00B237F8" w:rsidRPr="00F21463" w:rsidRDefault="00B237F8" w:rsidP="00B237F8">
      <w:pPr>
        <w:spacing w:line="300" w:lineRule="exact"/>
        <w:jc w:val="left"/>
        <w:rPr>
          <w:rFonts w:ascii="微软雅黑" w:eastAsia="微软雅黑" w:hAnsi="微软雅黑"/>
        </w:rPr>
      </w:pPr>
      <w:r w:rsidRPr="00F21463">
        <w:rPr>
          <w:rFonts w:ascii="微软雅黑" w:eastAsia="微软雅黑" w:hAnsi="微软雅黑" w:hint="eastAsia"/>
        </w:rPr>
        <w:t>平面布置图：</w:t>
      </w:r>
    </w:p>
    <w:p w14:paraId="528F103A" w14:textId="77777777" w:rsidR="00B237F8" w:rsidRDefault="00E441C9" w:rsidP="00B00E6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16DDD76" wp14:editId="2ED5BDED">
            <wp:extent cx="5550571" cy="4037163"/>
            <wp:effectExtent l="0" t="0" r="0" b="0"/>
            <wp:docPr id="10" name="图片 10" descr="E:\苏楠楠\2015项目\Q清华李兆基大楼创新模块制作项目\平面图\6-三创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苏楠楠\2015项目\Q清华李兆基大楼创新模块制作项目\平面图\6-三创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191" cy="4054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E6B64" w14:textId="77777777" w:rsidR="005D636B" w:rsidRDefault="005D636B" w:rsidP="00B00E61">
      <w:pPr>
        <w:jc w:val="center"/>
        <w:rPr>
          <w:noProof/>
        </w:rPr>
      </w:pPr>
    </w:p>
    <w:p w14:paraId="081AD1DE" w14:textId="77777777" w:rsidR="001637BE" w:rsidRDefault="001637BE" w:rsidP="00B00E61">
      <w:pPr>
        <w:jc w:val="center"/>
        <w:rPr>
          <w:noProof/>
        </w:rPr>
      </w:pPr>
    </w:p>
    <w:p w14:paraId="07F1F2C4" w14:textId="77777777" w:rsidR="00B237F8" w:rsidRDefault="00B237F8" w:rsidP="00B237F8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项目明细：</w:t>
      </w:r>
    </w:p>
    <w:p w14:paraId="67FAF6C2" w14:textId="77777777" w:rsidR="005D636B" w:rsidRDefault="005D636B" w:rsidP="00B237F8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tbl>
      <w:tblPr>
        <w:tblW w:w="7020" w:type="dxa"/>
        <w:jc w:val="center"/>
        <w:tblLook w:val="04A0" w:firstRow="1" w:lastRow="0" w:firstColumn="1" w:lastColumn="0" w:noHBand="0" w:noVBand="1"/>
      </w:tblPr>
      <w:tblGrid>
        <w:gridCol w:w="660"/>
        <w:gridCol w:w="1540"/>
        <w:gridCol w:w="660"/>
        <w:gridCol w:w="660"/>
        <w:gridCol w:w="3500"/>
      </w:tblGrid>
      <w:tr w:rsidR="002608C8" w:rsidRPr="002608C8" w14:paraId="33A1C909" w14:textId="77777777" w:rsidTr="002608C8">
        <w:trPr>
          <w:trHeight w:val="420"/>
          <w:jc w:val="center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21D95B1A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2A88BA21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5A595AFB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3104249A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06FD047C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2608C8" w:rsidRPr="002608C8" w14:paraId="12391505" w14:textId="77777777" w:rsidTr="002608C8">
        <w:trPr>
          <w:trHeight w:val="42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AA3CC1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E993D2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双人操作桌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D8EC15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E5A0CC" w14:textId="77777777" w:rsidR="002608C8" w:rsidRPr="002608C8" w:rsidRDefault="00E441C9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69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566A4E" w14:textId="77777777" w:rsidR="002608C8" w:rsidRPr="002608C8" w:rsidRDefault="002608C8" w:rsidP="002608C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规格：1600*700</w:t>
            </w:r>
          </w:p>
        </w:tc>
      </w:tr>
      <w:tr w:rsidR="002608C8" w:rsidRPr="002608C8" w14:paraId="383E3ABD" w14:textId="77777777" w:rsidTr="002608C8">
        <w:trPr>
          <w:trHeight w:val="42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E81CC3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A4244F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操作桌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119867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109FFA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D61DB3" w14:textId="77777777" w:rsidR="002608C8" w:rsidRPr="002608C8" w:rsidRDefault="002608C8" w:rsidP="002608C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规格：1400*700</w:t>
            </w:r>
          </w:p>
        </w:tc>
      </w:tr>
      <w:tr w:rsidR="002608C8" w:rsidRPr="002608C8" w14:paraId="488BDEDB" w14:textId="77777777" w:rsidTr="002608C8">
        <w:trPr>
          <w:trHeight w:val="42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602EEA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F4A112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椅子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D4161E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614A00" w14:textId="77777777" w:rsidR="002608C8" w:rsidRPr="002608C8" w:rsidRDefault="002608C8" w:rsidP="00E441C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14</w:t>
            </w:r>
            <w:r w:rsidR="00E441C9">
              <w:rPr>
                <w:rFonts w:ascii="宋体" w:eastAsia="宋体" w:hAnsi="宋体" w:cs="宋体"/>
                <w:color w:val="000000"/>
                <w:kern w:val="0"/>
                <w:sz w:val="22"/>
              </w:rPr>
              <w:t>6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60B850" w14:textId="77777777" w:rsidR="002608C8" w:rsidRPr="002608C8" w:rsidRDefault="002608C8" w:rsidP="002608C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购置成品椅子</w:t>
            </w:r>
          </w:p>
        </w:tc>
      </w:tr>
      <w:tr w:rsidR="002608C8" w:rsidRPr="002608C8" w14:paraId="2DDC7291" w14:textId="77777777" w:rsidTr="002608C8">
        <w:trPr>
          <w:trHeight w:val="42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F152E6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060524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0009C7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83C6A6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68A05A" w14:textId="77777777" w:rsidR="002608C8" w:rsidRPr="002608C8" w:rsidRDefault="002608C8" w:rsidP="002608C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2608C8" w:rsidRPr="002608C8" w14:paraId="0C8B2371" w14:textId="77777777" w:rsidTr="002608C8">
        <w:trPr>
          <w:trHeight w:val="42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23DE4B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13D73C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矮储物柜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34F987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559CFD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7473CC" w14:textId="77777777" w:rsidR="002608C8" w:rsidRPr="002608C8" w:rsidRDefault="002608C8" w:rsidP="002608C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2608C8" w:rsidRPr="002608C8" w14:paraId="15481202" w14:textId="77777777" w:rsidTr="002608C8">
        <w:trPr>
          <w:trHeight w:val="42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DB60B8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1A554E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墙面软扎板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473861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4A86B4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1E7A55" w14:textId="77777777" w:rsidR="002608C8" w:rsidRPr="002608C8" w:rsidRDefault="002608C8" w:rsidP="002608C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定制墙面软扎板</w:t>
            </w:r>
          </w:p>
        </w:tc>
      </w:tr>
      <w:tr w:rsidR="002608C8" w:rsidRPr="002608C8" w14:paraId="2EFC5D36" w14:textId="77777777" w:rsidTr="002608C8">
        <w:trPr>
          <w:trHeight w:val="42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E78569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F5C6D7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D9FAB3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7381A3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41378A" w14:textId="77777777" w:rsidR="002608C8" w:rsidRPr="002608C8" w:rsidRDefault="002608C8" w:rsidP="002608C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定制墙面白板</w:t>
            </w:r>
          </w:p>
        </w:tc>
      </w:tr>
      <w:tr w:rsidR="002608C8" w:rsidRPr="002608C8" w14:paraId="1368D4B8" w14:textId="77777777" w:rsidTr="002608C8">
        <w:trPr>
          <w:trHeight w:val="42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909D50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EFBE7C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带植物座椅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6B6C45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256902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3A58AF" w14:textId="77777777" w:rsidR="002608C8" w:rsidRPr="002608C8" w:rsidRDefault="002608C8" w:rsidP="002608C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现场定制</w:t>
            </w:r>
          </w:p>
        </w:tc>
      </w:tr>
      <w:tr w:rsidR="002608C8" w:rsidRPr="002608C8" w14:paraId="4A239B20" w14:textId="77777777" w:rsidTr="002608C8">
        <w:trPr>
          <w:trHeight w:val="42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B55197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07E7EB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轨道隔板墙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5908F3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B91F4E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F2C2B0" w14:textId="77777777" w:rsidR="002608C8" w:rsidRPr="002608C8" w:rsidRDefault="002608C8" w:rsidP="002608C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吊轨隔音板，不用时可推到墙面。</w:t>
            </w:r>
          </w:p>
        </w:tc>
      </w:tr>
      <w:tr w:rsidR="002608C8" w:rsidRPr="002608C8" w14:paraId="381F139B" w14:textId="77777777" w:rsidTr="002608C8">
        <w:trPr>
          <w:trHeight w:val="42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02F583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918918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置物隔板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4523C6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7A5CC4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458C2A" w14:textId="77777777" w:rsidR="002608C8" w:rsidRPr="002608C8" w:rsidRDefault="002608C8" w:rsidP="002608C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定制置物隔板</w:t>
            </w:r>
          </w:p>
        </w:tc>
      </w:tr>
      <w:tr w:rsidR="002608C8" w:rsidRPr="002608C8" w14:paraId="050743BC" w14:textId="77777777" w:rsidTr="002608C8">
        <w:trPr>
          <w:trHeight w:val="6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3FEDD0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93097E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E02B2B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E50F53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37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89C2EA" w14:textId="77777777" w:rsidR="002608C8" w:rsidRPr="002608C8" w:rsidRDefault="002608C8" w:rsidP="002608C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14:paraId="02BE23AC" w14:textId="77777777" w:rsidR="002608C8" w:rsidRDefault="002608C8" w:rsidP="00B237F8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14:paraId="536B1C94" w14:textId="77777777" w:rsidR="009670AE" w:rsidRPr="002608C8" w:rsidRDefault="009670AE" w:rsidP="00B237F8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14:paraId="4F344238" w14:textId="77777777" w:rsidR="008A13A6" w:rsidRDefault="00A235AD" w:rsidP="00A235AD">
      <w:pPr>
        <w:pStyle w:val="a9"/>
        <w:numPr>
          <w:ilvl w:val="0"/>
          <w:numId w:val="2"/>
        </w:numPr>
        <w:spacing w:line="300" w:lineRule="exact"/>
        <w:ind w:firstLineChars="0"/>
        <w:jc w:val="left"/>
        <w:rPr>
          <w:rFonts w:ascii="微软雅黑" w:eastAsia="微软雅黑" w:hAnsi="微软雅黑"/>
        </w:rPr>
      </w:pPr>
      <w:r w:rsidRPr="00A235AD">
        <w:rPr>
          <w:rFonts w:ascii="微软雅黑" w:eastAsia="微软雅黑" w:hAnsi="微软雅黑" w:hint="eastAsia"/>
        </w:rPr>
        <w:t>6096网真会议室</w:t>
      </w:r>
    </w:p>
    <w:p w14:paraId="22DD30C4" w14:textId="77777777" w:rsidR="009670AE" w:rsidRDefault="009670AE" w:rsidP="009670AE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14:paraId="1AA4A18D" w14:textId="77777777" w:rsidR="00A235AD" w:rsidRPr="00A235AD" w:rsidRDefault="00A235AD" w:rsidP="008A13A6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 w:rsidRPr="00A235AD">
        <w:rPr>
          <w:rFonts w:ascii="微软雅黑" w:eastAsia="微软雅黑" w:hAnsi="微软雅黑" w:hint="eastAsia"/>
        </w:rPr>
        <w:t>效果参考：</w:t>
      </w:r>
    </w:p>
    <w:p w14:paraId="38D6699A" w14:textId="77777777" w:rsidR="00114A73" w:rsidRDefault="00A235AD" w:rsidP="00A235AD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58E40091" wp14:editId="3DF6A1DA">
            <wp:extent cx="3450566" cy="2160067"/>
            <wp:effectExtent l="0" t="0" r="0" b="0"/>
            <wp:docPr id="1" name="图片 1" descr="E:\苏楠楠\2014项目\THU清华大学李兆基大楼创客空间设计\资料\清华全部项目\6层创客空间\6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苏楠楠\2014项目\THU清华大学李兆基大楼创客空间设计\资料\清华全部项目\6层创客空间\6007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835" cy="2167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A13A6">
        <w:rPr>
          <w:rFonts w:ascii="微软雅黑" w:eastAsia="微软雅黑" w:hAnsi="微软雅黑" w:hint="eastAsia"/>
        </w:rPr>
        <w:t xml:space="preserve"> </w:t>
      </w:r>
      <w:r w:rsidR="00913DD1">
        <w:rPr>
          <w:noProof/>
        </w:rPr>
        <w:drawing>
          <wp:inline distT="0" distB="0" distL="0" distR="0" wp14:anchorId="39AC069B" wp14:editId="17863D0E">
            <wp:extent cx="2544793" cy="2161021"/>
            <wp:effectExtent l="0" t="0" r="0" b="0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959" cy="2174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9E0872" w14:textId="77777777" w:rsidR="00776597" w:rsidRDefault="00776597" w:rsidP="00A235AD">
      <w:pPr>
        <w:jc w:val="center"/>
        <w:rPr>
          <w:rFonts w:ascii="微软雅黑" w:eastAsia="微软雅黑" w:hAnsi="微软雅黑"/>
        </w:rPr>
      </w:pPr>
    </w:p>
    <w:p w14:paraId="0DB6CC8B" w14:textId="77777777" w:rsidR="008A13A6" w:rsidRPr="00F21463" w:rsidRDefault="008A13A6" w:rsidP="009670AE">
      <w:pPr>
        <w:spacing w:line="300" w:lineRule="exact"/>
        <w:ind w:firstLineChars="200" w:firstLine="420"/>
        <w:jc w:val="left"/>
        <w:rPr>
          <w:rFonts w:ascii="微软雅黑" w:eastAsia="微软雅黑" w:hAnsi="微软雅黑"/>
        </w:rPr>
      </w:pPr>
      <w:r w:rsidRPr="00F21463">
        <w:rPr>
          <w:rFonts w:ascii="微软雅黑" w:eastAsia="微软雅黑" w:hAnsi="微软雅黑" w:hint="eastAsia"/>
        </w:rPr>
        <w:t>平面布置图：</w:t>
      </w:r>
    </w:p>
    <w:p w14:paraId="38D19CC8" w14:textId="77777777" w:rsidR="008A13A6" w:rsidRDefault="00575F1A" w:rsidP="008A13A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3E10646" wp14:editId="3ABA6A25">
            <wp:extent cx="4942936" cy="1894005"/>
            <wp:effectExtent l="0" t="0" r="0" b="0"/>
            <wp:docPr id="25" name="图片 25" descr="E:\苏楠楠\2015项目\Q清华李兆基大楼创新模块制作项目\平面图\网真会议室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苏楠楠\2015项目\Q清华李兆基大楼创新模块制作项目\平面图\网真会议室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021" cy="1900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8658B" w14:textId="77777777" w:rsidR="00776597" w:rsidRDefault="00776597" w:rsidP="008A13A6">
      <w:pPr>
        <w:jc w:val="center"/>
        <w:rPr>
          <w:noProof/>
        </w:rPr>
      </w:pPr>
    </w:p>
    <w:p w14:paraId="11DC6AE1" w14:textId="77777777" w:rsidR="008A13A6" w:rsidRDefault="008A13A6" w:rsidP="008A13A6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项目明细：</w:t>
      </w:r>
    </w:p>
    <w:p w14:paraId="4FFCE3FF" w14:textId="77777777" w:rsidR="00776597" w:rsidRDefault="00776597" w:rsidP="008A13A6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tbl>
      <w:tblPr>
        <w:tblW w:w="7020" w:type="dxa"/>
        <w:jc w:val="center"/>
        <w:tblLook w:val="04A0" w:firstRow="1" w:lastRow="0" w:firstColumn="1" w:lastColumn="0" w:noHBand="0" w:noVBand="1"/>
      </w:tblPr>
      <w:tblGrid>
        <w:gridCol w:w="660"/>
        <w:gridCol w:w="1540"/>
        <w:gridCol w:w="660"/>
        <w:gridCol w:w="660"/>
        <w:gridCol w:w="3500"/>
      </w:tblGrid>
      <w:tr w:rsidR="006766E6" w:rsidRPr="006766E6" w14:paraId="59241096" w14:textId="77777777" w:rsidTr="00C042E8">
        <w:trPr>
          <w:trHeight w:val="376"/>
          <w:jc w:val="center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33C3988F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71C08781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021B4CBD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6C5B9F49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11FAAF4E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6766E6" w:rsidRPr="006766E6" w14:paraId="76D157B0" w14:textId="77777777" w:rsidTr="006766E6">
        <w:trPr>
          <w:trHeight w:val="45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9D2EBF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173093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大会议桌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AF536A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1FE573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B21B62" w14:textId="77777777" w:rsidR="006766E6" w:rsidRPr="006766E6" w:rsidRDefault="006766E6" w:rsidP="006766E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定制可拼接两部分组成会议桌</w:t>
            </w:r>
          </w:p>
        </w:tc>
      </w:tr>
      <w:tr w:rsidR="006766E6" w:rsidRPr="006766E6" w14:paraId="0E05F9BD" w14:textId="77777777" w:rsidTr="006766E6">
        <w:trPr>
          <w:trHeight w:val="45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1DFA04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0D47B1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椅子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841BC8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2A9042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ED348E" w14:textId="77777777" w:rsidR="006766E6" w:rsidRPr="006766E6" w:rsidRDefault="006766E6" w:rsidP="006766E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购置成品椅子</w:t>
            </w:r>
          </w:p>
        </w:tc>
      </w:tr>
      <w:tr w:rsidR="006766E6" w:rsidRPr="006766E6" w14:paraId="1BCE07CC" w14:textId="77777777" w:rsidTr="006766E6">
        <w:trPr>
          <w:trHeight w:val="45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4A8C72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FAC183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DE9F18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8A5A20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B04184" w14:textId="77777777" w:rsidR="006766E6" w:rsidRPr="006766E6" w:rsidRDefault="006766E6" w:rsidP="006766E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6766E6" w:rsidRPr="006766E6" w14:paraId="73F428B2" w14:textId="77777777" w:rsidTr="006766E6">
        <w:trPr>
          <w:trHeight w:val="45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0DE258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B11D84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矮储物柜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C618BC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AFBE97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2F559D" w14:textId="77777777" w:rsidR="006766E6" w:rsidRPr="006766E6" w:rsidRDefault="006766E6" w:rsidP="006766E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6766E6" w:rsidRPr="006766E6" w14:paraId="212BAC0E" w14:textId="77777777" w:rsidTr="006766E6">
        <w:trPr>
          <w:trHeight w:val="45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CA2B7F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F3AAA2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墙面软扎板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E600A9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B43E51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C78AFC" w14:textId="77777777" w:rsidR="006766E6" w:rsidRPr="006766E6" w:rsidRDefault="006766E6" w:rsidP="006766E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定制墙面软扎板</w:t>
            </w:r>
          </w:p>
        </w:tc>
      </w:tr>
      <w:tr w:rsidR="006766E6" w:rsidRPr="006766E6" w14:paraId="3C1E8110" w14:textId="77777777" w:rsidTr="006766E6">
        <w:trPr>
          <w:trHeight w:val="45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746C01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6030D0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3D7C39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D35653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A369CB" w14:textId="77777777" w:rsidR="006766E6" w:rsidRPr="006766E6" w:rsidRDefault="006766E6" w:rsidP="006766E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定制墙面白板</w:t>
            </w:r>
          </w:p>
        </w:tc>
      </w:tr>
      <w:tr w:rsidR="006766E6" w:rsidRPr="006766E6" w14:paraId="34A92249" w14:textId="77777777" w:rsidTr="006766E6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4A2770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D7F1B8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可移动白板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60E766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9A1FCD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C2DD1B" w14:textId="77777777" w:rsidR="006766E6" w:rsidRPr="006766E6" w:rsidRDefault="006766E6" w:rsidP="006766E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购置成品可移动白板</w:t>
            </w:r>
          </w:p>
        </w:tc>
      </w:tr>
      <w:tr w:rsidR="006766E6" w:rsidRPr="006766E6" w14:paraId="761D9CF8" w14:textId="77777777" w:rsidTr="006766E6">
        <w:trPr>
          <w:trHeight w:val="45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951D50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927B41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视频设备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8F2363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4D5E57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28ED20" w14:textId="77777777" w:rsidR="006766E6" w:rsidRPr="006766E6" w:rsidRDefault="006766E6" w:rsidP="006766E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定制视频设备</w:t>
            </w:r>
          </w:p>
        </w:tc>
      </w:tr>
      <w:tr w:rsidR="006766E6" w:rsidRPr="006766E6" w14:paraId="44B3A432" w14:textId="77777777" w:rsidTr="006766E6">
        <w:trPr>
          <w:trHeight w:val="45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1BC6B5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A30E41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轨道隔板墙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66C129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0D0ACE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642A32" w14:textId="77777777" w:rsidR="006766E6" w:rsidRPr="006766E6" w:rsidRDefault="006766E6" w:rsidP="006766E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吊轨隔音板，不用时可推到墙面。</w:t>
            </w:r>
          </w:p>
        </w:tc>
      </w:tr>
      <w:tr w:rsidR="006766E6" w:rsidRPr="006766E6" w14:paraId="0008F75B" w14:textId="77777777" w:rsidTr="006766E6">
        <w:trPr>
          <w:trHeight w:val="45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AED873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B275CA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置物隔板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5DA132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FDDAB2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BBCF35" w14:textId="77777777" w:rsidR="006766E6" w:rsidRPr="006766E6" w:rsidRDefault="006766E6" w:rsidP="006766E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定制置物隔板</w:t>
            </w:r>
          </w:p>
        </w:tc>
      </w:tr>
      <w:tr w:rsidR="006766E6" w:rsidRPr="006766E6" w14:paraId="33E11FCC" w14:textId="77777777" w:rsidTr="006766E6">
        <w:trPr>
          <w:trHeight w:val="6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05FC07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A28B8F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D0CD88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69B96B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FAFDA3" w14:textId="77777777" w:rsidR="006766E6" w:rsidRPr="006766E6" w:rsidRDefault="006766E6" w:rsidP="006766E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14:paraId="5E8DADD3" w14:textId="77777777" w:rsidR="008A13A6" w:rsidRDefault="008A13A6" w:rsidP="008A13A6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14:paraId="7C5253E3" w14:textId="77777777" w:rsidR="009670AE" w:rsidRDefault="009670AE" w:rsidP="008A13A6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14:paraId="7D691C4E" w14:textId="77777777" w:rsidR="009670AE" w:rsidRDefault="009670AE" w:rsidP="008A13A6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14:paraId="446FCB74" w14:textId="77777777" w:rsidR="009670AE" w:rsidRDefault="009670AE" w:rsidP="008A13A6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14:paraId="0FDD095F" w14:textId="77777777" w:rsidR="009670AE" w:rsidRPr="006766E6" w:rsidRDefault="009670AE" w:rsidP="008A13A6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14:paraId="2DBD2807" w14:textId="77777777" w:rsidR="00A235AD" w:rsidRDefault="00A235AD" w:rsidP="00A235AD">
      <w:pPr>
        <w:pStyle w:val="a9"/>
        <w:numPr>
          <w:ilvl w:val="0"/>
          <w:numId w:val="2"/>
        </w:numPr>
        <w:spacing w:line="300" w:lineRule="exact"/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6095VIP咖啡茶饮</w:t>
      </w:r>
    </w:p>
    <w:p w14:paraId="4CB555F4" w14:textId="77777777" w:rsidR="00026306" w:rsidRDefault="00026306" w:rsidP="00026306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14:paraId="63AF616F" w14:textId="77777777" w:rsidR="00A235AD" w:rsidRPr="00A235AD" w:rsidRDefault="00A235AD" w:rsidP="00A235AD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效果参考：</w:t>
      </w:r>
    </w:p>
    <w:p w14:paraId="5A39B976" w14:textId="77777777" w:rsidR="00A235AD" w:rsidRDefault="00A235AD" w:rsidP="00A235AD">
      <w:pPr>
        <w:jc w:val="center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1C86E88F" wp14:editId="7E9464A0">
            <wp:extent cx="3145570" cy="1970902"/>
            <wp:effectExtent l="19050" t="0" r="0" b="0"/>
            <wp:docPr id="13" name="图片 6" descr="E:\苏楠楠\2014项目\THU清华大学李兆基大楼创客空间设计\资料\清华全部项目\14.11.18创客COFFEE效果图\coffee_View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苏楠楠\2014项目\THU清华大学李兆基大楼创客空间设计\资料\清华全部项目\14.11.18创客COFFEE效果图\coffee_View0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3202" cy="1975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12BAD" w:rsidRPr="00D12BAD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D12BAD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                             </w:t>
      </w:r>
      <w:r w:rsidR="00D12BAD" w:rsidRPr="00D12BAD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1DE5548C" wp14:editId="01E9539B">
            <wp:extent cx="3044825" cy="1906270"/>
            <wp:effectExtent l="0" t="0" r="0" b="0"/>
            <wp:docPr id="103" name="图片 103" descr="E:\苏楠楠\2014项目\THU清华大学李兆基大楼创客空间设计\资料\清华全部项目\14.11.18创客COFFEE效果图\coffee_View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E:\苏楠楠\2014项目\THU清华大学李兆基大楼创客空间设计\资料\清华全部项目\14.11.18创客COFFEE效果图\coffee_View05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825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239F">
        <w:rPr>
          <w:rFonts w:ascii="微软雅黑" w:eastAsia="微软雅黑" w:hAnsi="微软雅黑"/>
          <w:noProof/>
        </w:rPr>
        <w:drawing>
          <wp:inline distT="0" distB="0" distL="0" distR="0" wp14:anchorId="6F39257E" wp14:editId="7E6037DA">
            <wp:extent cx="3134512" cy="1963972"/>
            <wp:effectExtent l="19050" t="0" r="8738" b="0"/>
            <wp:docPr id="23" name="图片 15" descr="E:\苏楠楠\2014项目\THU清华大学李兆基大楼创客空间设计\资料\清华全部项目\14.11.18创客COFFEE效果图\coffee_View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苏楠楠\2014项目\THU清华大学李兆基大楼创客空间设计\资料\清华全部项目\14.11.18创客COFFEE效果图\coffee_View04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285" cy="1963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12BAD" w:rsidRPr="00D12BAD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D12BAD" w:rsidRPr="00D12BAD">
        <w:rPr>
          <w:rFonts w:ascii="微软雅黑" w:eastAsia="微软雅黑" w:hAnsi="微软雅黑"/>
          <w:noProof/>
        </w:rPr>
        <w:drawing>
          <wp:inline distT="0" distB="0" distL="0" distR="0" wp14:anchorId="4C4B9850" wp14:editId="0B1F011E">
            <wp:extent cx="3122295" cy="1954771"/>
            <wp:effectExtent l="0" t="0" r="0" b="0"/>
            <wp:docPr id="102" name="图片 102" descr="E:\苏楠楠\2014项目\THU清华大学李兆基大楼创客空间设计\资料\清华全部项目\14.11.18创客COFFEE效果图\coffee_View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E:\苏楠楠\2014项目\THU清华大学李兆基大楼创客空间设计\资料\清华全部项目\14.11.18创客COFFEE效果图\coffee_View02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169" cy="1961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CD169" w14:textId="77777777" w:rsidR="00776597" w:rsidRDefault="00776597" w:rsidP="00A235AD">
      <w:pPr>
        <w:jc w:val="center"/>
        <w:rPr>
          <w:rFonts w:ascii="微软雅黑" w:eastAsia="微软雅黑" w:hAnsi="微软雅黑"/>
        </w:rPr>
      </w:pPr>
    </w:p>
    <w:p w14:paraId="7C4A9869" w14:textId="77777777" w:rsidR="00442331" w:rsidRDefault="00442331" w:rsidP="00442331">
      <w:pPr>
        <w:spacing w:line="300" w:lineRule="exact"/>
        <w:jc w:val="left"/>
        <w:rPr>
          <w:rFonts w:ascii="微软雅黑" w:eastAsia="微软雅黑" w:hAnsi="微软雅黑"/>
        </w:rPr>
      </w:pPr>
      <w:r w:rsidRPr="00F21463">
        <w:rPr>
          <w:rFonts w:ascii="微软雅黑" w:eastAsia="微软雅黑" w:hAnsi="微软雅黑" w:hint="eastAsia"/>
        </w:rPr>
        <w:t>平面布置图：</w:t>
      </w:r>
    </w:p>
    <w:p w14:paraId="54C5EA4E" w14:textId="77777777" w:rsidR="00172D51" w:rsidRPr="00F21463" w:rsidRDefault="00172D51" w:rsidP="00442331">
      <w:pPr>
        <w:spacing w:line="300" w:lineRule="exact"/>
        <w:jc w:val="left"/>
        <w:rPr>
          <w:rFonts w:ascii="微软雅黑" w:eastAsia="微软雅黑" w:hAnsi="微软雅黑"/>
        </w:rPr>
      </w:pPr>
    </w:p>
    <w:p w14:paraId="47BA9D69" w14:textId="77777777" w:rsidR="00442331" w:rsidRDefault="00442331" w:rsidP="0044233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F7A9D63" wp14:editId="5DF4AF5D">
            <wp:extent cx="6090249" cy="1668705"/>
            <wp:effectExtent l="0" t="0" r="0" b="0"/>
            <wp:docPr id="29" name="图片 29" descr="E:\苏楠楠\2015项目\Q清华李兆基大楼创新模块制作项目\平面图\VIP咖啡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苏楠楠\2015项目\Q清华李兆基大楼创新模块制作项目\平面图\VIP咖啡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752" cy="1671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58E46" w14:textId="77777777" w:rsidR="00442331" w:rsidRDefault="00442331" w:rsidP="00442331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项目明细：</w:t>
      </w:r>
    </w:p>
    <w:p w14:paraId="6A9FF80E" w14:textId="77777777" w:rsidR="00172D51" w:rsidRDefault="00172D51" w:rsidP="00442331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tbl>
      <w:tblPr>
        <w:tblW w:w="7020" w:type="dxa"/>
        <w:jc w:val="center"/>
        <w:tblLook w:val="04A0" w:firstRow="1" w:lastRow="0" w:firstColumn="1" w:lastColumn="0" w:noHBand="0" w:noVBand="1"/>
      </w:tblPr>
      <w:tblGrid>
        <w:gridCol w:w="660"/>
        <w:gridCol w:w="1540"/>
        <w:gridCol w:w="660"/>
        <w:gridCol w:w="660"/>
        <w:gridCol w:w="3500"/>
      </w:tblGrid>
      <w:tr w:rsidR="00442331" w:rsidRPr="00442331" w14:paraId="02BE5A3B" w14:textId="77777777" w:rsidTr="00C042E8">
        <w:trPr>
          <w:trHeight w:val="424"/>
          <w:jc w:val="center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15FC2F1E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06A8594F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0376E326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02F4EC2B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0914EC6A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442331" w:rsidRPr="00442331" w14:paraId="3AA5F0ED" w14:textId="77777777" w:rsidTr="00442331">
        <w:trPr>
          <w:trHeight w:val="40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984AFC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819405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休闲圆桌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18720A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DBA49A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467FE9" w14:textId="77777777" w:rsidR="00442331" w:rsidRPr="00442331" w:rsidRDefault="00442331" w:rsidP="0044233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木质休闲圆桌</w:t>
            </w:r>
          </w:p>
        </w:tc>
      </w:tr>
      <w:tr w:rsidR="00442331" w:rsidRPr="00442331" w14:paraId="59BDF6D1" w14:textId="77777777" w:rsidTr="00442331">
        <w:trPr>
          <w:trHeight w:val="40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18816D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29F775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休闲椅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071A92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932F6D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8F4103" w14:textId="77777777" w:rsidR="00442331" w:rsidRPr="00442331" w:rsidRDefault="00442331" w:rsidP="0044233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木质休闲椅</w:t>
            </w:r>
          </w:p>
        </w:tc>
      </w:tr>
      <w:tr w:rsidR="00442331" w:rsidRPr="00442331" w14:paraId="686D9DF5" w14:textId="77777777" w:rsidTr="00442331">
        <w:trPr>
          <w:trHeight w:val="40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B28AF6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89F3CE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沙发茶几组合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5B0A05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9C0FAC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12199F" w14:textId="77777777" w:rsidR="00442331" w:rsidRPr="00442331" w:rsidRDefault="00442331" w:rsidP="0044233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4人/组</w:t>
            </w:r>
          </w:p>
        </w:tc>
      </w:tr>
      <w:tr w:rsidR="00442331" w:rsidRPr="00442331" w14:paraId="137917B1" w14:textId="77777777" w:rsidTr="00442331">
        <w:trPr>
          <w:trHeight w:val="40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51BEDC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13DC41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带植物座椅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F59DC0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B1BD92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C25664" w14:textId="77777777" w:rsidR="00442331" w:rsidRPr="00442331" w:rsidRDefault="00442331" w:rsidP="0044233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现场定制</w:t>
            </w:r>
          </w:p>
        </w:tc>
      </w:tr>
      <w:tr w:rsidR="00442331" w:rsidRPr="00442331" w14:paraId="4A2F37B4" w14:textId="77777777" w:rsidTr="00442331">
        <w:trPr>
          <w:trHeight w:val="40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8EA137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CB9280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BFF1F9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B29D26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437D6B" w14:textId="77777777" w:rsidR="00442331" w:rsidRPr="00442331" w:rsidRDefault="00442331" w:rsidP="0044233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定制墙面白板</w:t>
            </w:r>
          </w:p>
        </w:tc>
      </w:tr>
      <w:tr w:rsidR="00442331" w:rsidRPr="00442331" w14:paraId="56DEE3C7" w14:textId="77777777" w:rsidTr="00442331">
        <w:trPr>
          <w:trHeight w:val="40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78D952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35EBF8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AA4004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66B8C3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CAEC79" w14:textId="77777777" w:rsidR="00442331" w:rsidRPr="00442331" w:rsidRDefault="00442331" w:rsidP="0044233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442331" w:rsidRPr="00442331" w14:paraId="618C5C8A" w14:textId="77777777" w:rsidTr="00442331">
        <w:trPr>
          <w:trHeight w:val="58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D53304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13059B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操作台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CAED65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01E653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EDE58F" w14:textId="77777777" w:rsidR="00442331" w:rsidRPr="00442331" w:rsidRDefault="00442331" w:rsidP="0044233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地柜600mm厚，吊柜350mm厚咖啡、冷餐操作台</w:t>
            </w:r>
          </w:p>
        </w:tc>
      </w:tr>
      <w:tr w:rsidR="00442331" w:rsidRPr="00442331" w14:paraId="4C11F9D1" w14:textId="77777777" w:rsidTr="00442331">
        <w:trPr>
          <w:trHeight w:val="6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C6FFCF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5094B2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654B1B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FF077F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CF9849" w14:textId="77777777" w:rsidR="00442331" w:rsidRPr="00442331" w:rsidRDefault="00442331" w:rsidP="0044233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14:paraId="68A9A3D6" w14:textId="77777777" w:rsidR="00A235AD" w:rsidRDefault="00A235AD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4EFF2B92" w14:textId="77777777" w:rsidR="008E36BE" w:rsidRDefault="008E36BE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2E377048" w14:textId="77777777" w:rsidR="00434428" w:rsidRPr="00442331" w:rsidRDefault="00434428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1FDB57BE" w14:textId="77777777" w:rsidR="00BA42BA" w:rsidRDefault="00BA42BA" w:rsidP="00A235AD">
      <w:pPr>
        <w:spacing w:line="30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四、6094智能家居环境、团队产品展示</w:t>
      </w:r>
    </w:p>
    <w:p w14:paraId="3CC1E8D8" w14:textId="77777777" w:rsidR="003C77FB" w:rsidRDefault="003C77FB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760E719E" w14:textId="77777777" w:rsidR="00BA42BA" w:rsidRDefault="00BA42BA" w:rsidP="00BA42BA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效果参考：</w:t>
      </w:r>
    </w:p>
    <w:p w14:paraId="2329C1B9" w14:textId="77777777" w:rsidR="00776597" w:rsidRPr="00A235AD" w:rsidRDefault="00776597" w:rsidP="00BA42BA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14:paraId="13F98B7C" w14:textId="77777777" w:rsidR="00BA42BA" w:rsidRDefault="00BA42BA" w:rsidP="00BA42BA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0EF858CE" wp14:editId="68739E64">
            <wp:extent cx="3220278" cy="2012045"/>
            <wp:effectExtent l="19050" t="0" r="0" b="0"/>
            <wp:docPr id="15" name="图片 7" descr="E:\苏楠楠\2014项目\THU清华大学李兆基大楼创客空间设计\资料\清华全部项目\15.01.16六层效果图\coffee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苏楠楠\2014项目\THU清华大学李兆基大楼创客空间设计\资料\清华全部项目\15.01.16六层效果图\coffee3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220" cy="2013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13DD1">
        <w:rPr>
          <w:rFonts w:ascii="微软雅黑" w:eastAsia="微软雅黑" w:hAnsi="微软雅黑"/>
          <w:noProof/>
        </w:rPr>
        <w:drawing>
          <wp:inline distT="0" distB="0" distL="0" distR="0" wp14:anchorId="36904E13" wp14:editId="59101062">
            <wp:extent cx="3219693" cy="2011680"/>
            <wp:effectExtent l="19050" t="0" r="0" b="0"/>
            <wp:docPr id="20" name="图片 10" descr="E:\苏楠楠\2014项目\THU清华大学李兆基大楼创客空间设计\资料\清华全部项目\15.01.16六层效果图\coffe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苏楠楠\2014项目\THU清华大学李兆基大楼创客空间设计\资料\清华全部项目\15.01.16六层效果图\coffee4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4379" cy="2014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68CD24" w14:textId="77777777" w:rsidR="00434428" w:rsidRDefault="00434428" w:rsidP="00BA42BA">
      <w:pPr>
        <w:jc w:val="center"/>
        <w:rPr>
          <w:rFonts w:ascii="微软雅黑" w:eastAsia="微软雅黑" w:hAnsi="微软雅黑"/>
        </w:rPr>
      </w:pPr>
    </w:p>
    <w:p w14:paraId="3A92C7A7" w14:textId="77777777" w:rsidR="00434428" w:rsidRDefault="00434428" w:rsidP="008E2D2C">
      <w:pPr>
        <w:spacing w:line="300" w:lineRule="exact"/>
        <w:jc w:val="left"/>
        <w:rPr>
          <w:rFonts w:ascii="微软雅黑" w:eastAsia="微软雅黑" w:hAnsi="微软雅黑"/>
        </w:rPr>
      </w:pPr>
    </w:p>
    <w:p w14:paraId="2C0228E3" w14:textId="177E8D13" w:rsidR="008E2D2C" w:rsidRPr="00F21463" w:rsidRDefault="008E2D2C" w:rsidP="008E2D2C">
      <w:pPr>
        <w:spacing w:line="300" w:lineRule="exact"/>
        <w:jc w:val="left"/>
        <w:rPr>
          <w:rFonts w:ascii="微软雅黑" w:eastAsia="微软雅黑" w:hAnsi="微软雅黑"/>
        </w:rPr>
      </w:pPr>
      <w:r w:rsidRPr="00F21463">
        <w:rPr>
          <w:rFonts w:ascii="微软雅黑" w:eastAsia="微软雅黑" w:hAnsi="微软雅黑" w:hint="eastAsia"/>
        </w:rPr>
        <w:lastRenderedPageBreak/>
        <w:t>平面布置图：</w:t>
      </w:r>
      <w:ins w:id="2" w:author="媒体工作室 i.Center" w:date="2015-08-14T08:33:00Z">
        <w:r w:rsidR="005E267D">
          <w:rPr>
            <w:rFonts w:ascii="微软雅黑" w:eastAsia="微软雅黑" w:hAnsi="微软雅黑" w:hint="eastAsia"/>
          </w:rPr>
          <w:t>（学生创业团队</w:t>
        </w:r>
      </w:ins>
      <w:ins w:id="3" w:author="媒体工作室 i.Center" w:date="2015-08-14T08:34:00Z">
        <w:r w:rsidR="005E267D">
          <w:rPr>
            <w:rFonts w:ascii="微软雅黑" w:eastAsia="微软雅黑" w:hAnsi="微软雅黑" w:hint="eastAsia"/>
          </w:rPr>
          <w:t>：例如</w:t>
        </w:r>
      </w:ins>
      <w:ins w:id="4" w:author="媒体工作室 i.Center" w:date="2015-08-14T08:37:00Z">
        <w:r w:rsidR="005E267D">
          <w:rPr>
            <w:rFonts w:ascii="微软雅黑" w:eastAsia="微软雅黑" w:hAnsi="微软雅黑" w:hint="eastAsia"/>
          </w:rPr>
          <w:t>幻腾智能、</w:t>
        </w:r>
      </w:ins>
      <w:ins w:id="5" w:author="媒体工作室 i.Center" w:date="2015-08-14T08:34:00Z">
        <w:r w:rsidR="005E267D">
          <w:rPr>
            <w:rFonts w:ascii="微软雅黑" w:eastAsia="微软雅黑" w:hAnsi="微软雅黑" w:hint="eastAsia"/>
          </w:rPr>
          <w:t>紫晶立方、八度阳光</w:t>
        </w:r>
      </w:ins>
      <w:ins w:id="6" w:author="媒体工作室 i.Center" w:date="2015-08-14T08:37:00Z">
        <w:r w:rsidR="005E267D">
          <w:rPr>
            <w:rFonts w:ascii="微软雅黑" w:eastAsia="微软雅黑" w:hAnsi="微软雅黑" w:hint="eastAsia"/>
          </w:rPr>
          <w:t>等</w:t>
        </w:r>
      </w:ins>
      <w:ins w:id="7" w:author="媒体工作室 i.Center" w:date="2015-08-14T08:33:00Z">
        <w:r w:rsidR="005E267D">
          <w:rPr>
            <w:rFonts w:ascii="微软雅黑" w:eastAsia="微软雅黑" w:hAnsi="微软雅黑" w:hint="eastAsia"/>
          </w:rPr>
          <w:t>）</w:t>
        </w:r>
      </w:ins>
      <w:ins w:id="8" w:author="媒体工作室 i.Center" w:date="2015-08-14T13:08:00Z">
        <w:r w:rsidR="005C3A7A">
          <w:rPr>
            <w:rFonts w:ascii="微软雅黑" w:eastAsia="微软雅黑" w:hAnsi="微软雅黑" w:hint="eastAsia"/>
          </w:rPr>
          <w:t>是否可以在这个房间的左侧设计两个独立会议室，供10人左右会议用。</w:t>
        </w:r>
      </w:ins>
      <w:bookmarkStart w:id="9" w:name="_GoBack"/>
      <w:bookmarkEnd w:id="9"/>
    </w:p>
    <w:p w14:paraId="69E7506C" w14:textId="77777777" w:rsidR="008E2D2C" w:rsidRDefault="008E2D2C" w:rsidP="008E2D2C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8516581" wp14:editId="45AFE0E7">
            <wp:extent cx="5027847" cy="2096219"/>
            <wp:effectExtent l="0" t="0" r="0" b="0"/>
            <wp:docPr id="33" name="图片 33" descr="E:\苏楠楠\2015项目\Q清华李兆基大楼创新模块制作项目\平面图\60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苏楠楠\2015项目\Q清华李兆基大楼创新模块制作项目\平面图\6094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7282" cy="2104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535C5" w14:textId="77777777" w:rsidR="003C77FB" w:rsidRDefault="003C77FB" w:rsidP="008E2D2C">
      <w:pPr>
        <w:jc w:val="center"/>
        <w:rPr>
          <w:noProof/>
        </w:rPr>
      </w:pPr>
    </w:p>
    <w:p w14:paraId="64ECAE0A" w14:textId="77777777" w:rsidR="008E2D2C" w:rsidRDefault="008E2D2C" w:rsidP="008E2D2C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项目明细：</w:t>
      </w:r>
    </w:p>
    <w:tbl>
      <w:tblPr>
        <w:tblW w:w="7020" w:type="dxa"/>
        <w:jc w:val="center"/>
        <w:tblLook w:val="04A0" w:firstRow="1" w:lastRow="0" w:firstColumn="1" w:lastColumn="0" w:noHBand="0" w:noVBand="1"/>
      </w:tblPr>
      <w:tblGrid>
        <w:gridCol w:w="660"/>
        <w:gridCol w:w="1540"/>
        <w:gridCol w:w="660"/>
        <w:gridCol w:w="660"/>
        <w:gridCol w:w="3500"/>
      </w:tblGrid>
      <w:tr w:rsidR="00C042E8" w:rsidRPr="00C042E8" w14:paraId="000BCE84" w14:textId="77777777" w:rsidTr="00C042E8">
        <w:trPr>
          <w:trHeight w:val="405"/>
          <w:jc w:val="center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66DDAFEA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61B28EA1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1A16A28A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716638C2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799C6641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C042E8" w:rsidRPr="00C042E8" w14:paraId="21BB0D07" w14:textId="77777777" w:rsidTr="00C042E8">
        <w:trPr>
          <w:trHeight w:val="40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FE5E04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69A4E8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办公桌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E83D83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8C8D46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14A998" w14:textId="77777777" w:rsidR="00C042E8" w:rsidRPr="00C042E8" w:rsidRDefault="00C042E8" w:rsidP="00C042E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规格：1400*700</w:t>
            </w:r>
          </w:p>
        </w:tc>
      </w:tr>
      <w:tr w:rsidR="00C042E8" w:rsidRPr="00C042E8" w14:paraId="3C57A993" w14:textId="77777777" w:rsidTr="00C042E8">
        <w:trPr>
          <w:trHeight w:val="40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EF9319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EAD97C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办公椅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A634C1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428744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4BE331" w14:textId="77777777" w:rsidR="00C042E8" w:rsidRPr="00C042E8" w:rsidRDefault="00C042E8" w:rsidP="00C042E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购置办公椅</w:t>
            </w:r>
          </w:p>
        </w:tc>
      </w:tr>
      <w:tr w:rsidR="00C042E8" w:rsidRPr="00C042E8" w14:paraId="432C7A3B" w14:textId="77777777" w:rsidTr="00C042E8">
        <w:trPr>
          <w:trHeight w:val="40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1144A2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82BCF0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9724F8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721982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95AC8" w14:textId="77777777" w:rsidR="00C042E8" w:rsidRPr="00C042E8" w:rsidRDefault="00C042E8" w:rsidP="00C042E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C042E8" w:rsidRPr="00C042E8" w14:paraId="12B3537E" w14:textId="77777777" w:rsidTr="00C042E8">
        <w:trPr>
          <w:trHeight w:val="40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59FF87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ACAC91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矮储物柜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651E4D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4851D5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781465" w14:textId="77777777" w:rsidR="00C042E8" w:rsidRPr="00C042E8" w:rsidRDefault="00C042E8" w:rsidP="00C042E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C042E8" w:rsidRPr="00C042E8" w14:paraId="2DECBC9B" w14:textId="77777777" w:rsidTr="00C042E8">
        <w:trPr>
          <w:trHeight w:val="40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96B25D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4545FF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吧台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9B018F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978E16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32B23E" w14:textId="77777777" w:rsidR="00C042E8" w:rsidRPr="00C042E8" w:rsidRDefault="00C042E8" w:rsidP="00C042E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现场制作</w:t>
            </w:r>
          </w:p>
        </w:tc>
      </w:tr>
      <w:tr w:rsidR="00C042E8" w:rsidRPr="00C042E8" w14:paraId="6FB9DACB" w14:textId="77777777" w:rsidTr="00C042E8">
        <w:trPr>
          <w:trHeight w:val="40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0C561B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5034CE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吧椅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06AB5D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E8D12B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AD5C47" w14:textId="77777777" w:rsidR="00C042E8" w:rsidRPr="00C042E8" w:rsidRDefault="00C042E8" w:rsidP="00C042E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购置成品吧椅</w:t>
            </w:r>
          </w:p>
        </w:tc>
      </w:tr>
      <w:tr w:rsidR="00C042E8" w:rsidRPr="00C042E8" w14:paraId="4678AE44" w14:textId="77777777" w:rsidTr="00C042E8">
        <w:trPr>
          <w:trHeight w:val="63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0B9721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B1B0B7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操作台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D5539D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F5A70C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16383F" w14:textId="77777777" w:rsidR="00C042E8" w:rsidRPr="00C042E8" w:rsidRDefault="00C042E8" w:rsidP="00C042E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地柜600mm厚，吊柜350mm厚咖啡、冷餐操作台</w:t>
            </w:r>
          </w:p>
        </w:tc>
      </w:tr>
      <w:tr w:rsidR="00C042E8" w:rsidRPr="00C042E8" w14:paraId="5EEFA432" w14:textId="77777777" w:rsidTr="00C042E8">
        <w:trPr>
          <w:trHeight w:val="40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C23754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D15614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墙面软扎板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DFF875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4B8D60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7B72CB" w14:textId="77777777" w:rsidR="00C042E8" w:rsidRPr="00C042E8" w:rsidRDefault="00C042E8" w:rsidP="00502B8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定制墙面软扎板</w:t>
            </w:r>
          </w:p>
        </w:tc>
      </w:tr>
      <w:tr w:rsidR="00C042E8" w:rsidRPr="00C042E8" w14:paraId="5C80F691" w14:textId="77777777" w:rsidTr="00C042E8">
        <w:trPr>
          <w:trHeight w:val="40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7AF2D3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C24844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置物隔板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5B3AB6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E82212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6FF118" w14:textId="77777777" w:rsidR="00C042E8" w:rsidRPr="00C042E8" w:rsidRDefault="00C042E8" w:rsidP="00C042E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定制置物隔板</w:t>
            </w:r>
          </w:p>
        </w:tc>
      </w:tr>
      <w:tr w:rsidR="00C042E8" w:rsidRPr="00C042E8" w14:paraId="0BA11AAE" w14:textId="77777777" w:rsidTr="00C042E8">
        <w:trPr>
          <w:trHeight w:val="6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7FF224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792445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715910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72872B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B8339E" w14:textId="77777777" w:rsidR="00C042E8" w:rsidRPr="00C042E8" w:rsidRDefault="00C042E8" w:rsidP="00C042E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14:paraId="3E89365D" w14:textId="77777777" w:rsidR="00BA42BA" w:rsidRDefault="00BA42BA" w:rsidP="00BA42BA">
      <w:pPr>
        <w:spacing w:line="300" w:lineRule="exact"/>
        <w:jc w:val="left"/>
        <w:rPr>
          <w:rFonts w:ascii="微软雅黑" w:eastAsia="微软雅黑" w:hAnsi="微软雅黑"/>
        </w:rPr>
      </w:pPr>
    </w:p>
    <w:p w14:paraId="30F76D9F" w14:textId="77777777" w:rsidR="006C58EF" w:rsidRDefault="006C58EF" w:rsidP="00BA42BA">
      <w:pPr>
        <w:spacing w:line="300" w:lineRule="exact"/>
        <w:jc w:val="left"/>
        <w:rPr>
          <w:rFonts w:ascii="微软雅黑" w:eastAsia="微软雅黑" w:hAnsi="微软雅黑"/>
        </w:rPr>
      </w:pPr>
    </w:p>
    <w:p w14:paraId="1F352C74" w14:textId="77777777" w:rsidR="003C77FB" w:rsidRPr="00C042E8" w:rsidRDefault="003C77FB" w:rsidP="00BA42BA">
      <w:pPr>
        <w:spacing w:line="300" w:lineRule="exact"/>
        <w:jc w:val="left"/>
        <w:rPr>
          <w:rFonts w:ascii="微软雅黑" w:eastAsia="微软雅黑" w:hAnsi="微软雅黑"/>
        </w:rPr>
      </w:pPr>
    </w:p>
    <w:p w14:paraId="55F720C0" w14:textId="77777777" w:rsidR="00BA42BA" w:rsidRDefault="0001740F" w:rsidP="00A235AD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  <w:r w:rsidRPr="0001740F">
        <w:rPr>
          <w:rFonts w:ascii="微软雅黑" w:eastAsia="微软雅黑" w:hAnsi="微软雅黑" w:hint="eastAsia"/>
          <w:b/>
          <w:color w:val="5F497A" w:themeColor="accent4" w:themeShade="BF"/>
        </w:rPr>
        <w:t>5F：</w:t>
      </w:r>
    </w:p>
    <w:p w14:paraId="04B051F3" w14:textId="65958A7C" w:rsidR="00ED6D8A" w:rsidRPr="00884377" w:rsidRDefault="00ED6D8A" w:rsidP="00ED6D8A">
      <w:pPr>
        <w:spacing w:line="300" w:lineRule="exact"/>
        <w:ind w:firstLineChars="100" w:firstLine="21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五层总平面</w:t>
      </w:r>
      <w:r w:rsidRPr="00884377">
        <w:rPr>
          <w:rFonts w:ascii="微软雅黑" w:eastAsia="微软雅黑" w:hAnsi="微软雅黑" w:hint="eastAsia"/>
        </w:rPr>
        <w:t>：</w:t>
      </w:r>
      <w:ins w:id="10" w:author="媒体工作室 i.Center" w:date="2015-08-14T08:37:00Z">
        <w:r w:rsidR="00695DDC">
          <w:rPr>
            <w:rFonts w:ascii="微软雅黑" w:eastAsia="微软雅黑" w:hAnsi="微软雅黑" w:hint="eastAsia"/>
          </w:rPr>
          <w:t>（跨学科科研、项目、课程团队</w:t>
        </w:r>
      </w:ins>
      <w:ins w:id="11" w:author="媒体工作室 i.Center" w:date="2015-08-14T08:38:00Z">
        <w:r w:rsidR="00695DDC">
          <w:rPr>
            <w:rFonts w:ascii="微软雅黑" w:eastAsia="微软雅黑" w:hAnsi="微软雅黑" w:hint="eastAsia"/>
          </w:rPr>
          <w:t>——辅修专业教学研究中心</w:t>
        </w:r>
      </w:ins>
      <w:ins w:id="12" w:author="媒体工作室 i.Center" w:date="2015-08-14T08:37:00Z">
        <w:r w:rsidR="00695DDC">
          <w:rPr>
            <w:rFonts w:ascii="微软雅黑" w:eastAsia="微软雅黑" w:hAnsi="微软雅黑" w:hint="eastAsia"/>
          </w:rPr>
          <w:t>）</w:t>
        </w:r>
      </w:ins>
    </w:p>
    <w:p w14:paraId="7B4495D7" w14:textId="77777777" w:rsidR="00ED6D8A" w:rsidRPr="00453CEE" w:rsidRDefault="00453CEE" w:rsidP="00453CEE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0753CBFF" wp14:editId="34C5B374">
            <wp:extent cx="6642100" cy="2510155"/>
            <wp:effectExtent l="0" t="0" r="0" b="0"/>
            <wp:docPr id="114" name="图片 114" descr="E:\苏楠楠\2015项目\Q清华李兆基大楼创新模块制作项目\平面图\五层总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E:\苏楠楠\2015项目\Q清华李兆基大楼创新模块制作项目\平面图\五层总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54CA6" w14:textId="77777777" w:rsidR="00ED6D8A" w:rsidRPr="0001740F" w:rsidRDefault="00ED6D8A" w:rsidP="00A235AD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</w:p>
    <w:p w14:paraId="44CA3361" w14:textId="77777777" w:rsidR="0001740F" w:rsidRDefault="009E2B4A" w:rsidP="009E2B4A">
      <w:pPr>
        <w:pStyle w:val="a9"/>
        <w:numPr>
          <w:ilvl w:val="0"/>
          <w:numId w:val="5"/>
        </w:numPr>
        <w:spacing w:line="300" w:lineRule="exact"/>
        <w:ind w:firstLineChars="0"/>
        <w:jc w:val="left"/>
        <w:rPr>
          <w:rFonts w:ascii="微软雅黑" w:eastAsia="微软雅黑" w:hAnsi="微软雅黑"/>
        </w:rPr>
      </w:pPr>
      <w:r w:rsidRPr="009E2B4A">
        <w:rPr>
          <w:rFonts w:ascii="微软雅黑" w:eastAsia="微软雅黑" w:hAnsi="微软雅黑" w:hint="eastAsia"/>
        </w:rPr>
        <w:t>跨学科创新实验室1</w:t>
      </w:r>
      <w:r w:rsidRPr="009E2B4A">
        <w:rPr>
          <w:rFonts w:ascii="微软雅黑" w:eastAsia="微软雅黑" w:hAnsi="微软雅黑"/>
        </w:rPr>
        <w:t>~3</w:t>
      </w:r>
    </w:p>
    <w:p w14:paraId="1C21D71F" w14:textId="77777777" w:rsidR="003C77FB" w:rsidRDefault="003C77FB" w:rsidP="003C77FB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14:paraId="594693A8" w14:textId="77777777" w:rsidR="006C58EF" w:rsidRDefault="006C58EF" w:rsidP="006C58EF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效果参考：</w:t>
      </w:r>
    </w:p>
    <w:p w14:paraId="039B743E" w14:textId="77777777" w:rsidR="003C77FB" w:rsidRPr="00A235AD" w:rsidRDefault="003C77FB" w:rsidP="006C58EF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14:paraId="7DC72AB0" w14:textId="77777777" w:rsidR="006C58EF" w:rsidRPr="006C58EF" w:rsidRDefault="006C58EF" w:rsidP="006C58EF">
      <w:pPr>
        <w:pStyle w:val="a9"/>
        <w:ind w:left="420" w:firstLineChars="0" w:firstLine="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F823D5D" wp14:editId="6278D28E">
            <wp:extent cx="3114136" cy="1945574"/>
            <wp:effectExtent l="0" t="0" r="0" b="0"/>
            <wp:docPr id="48" name="图片 48" descr="E:\苏楠楠\2014项目\THU清华大学李兆基大楼创客空间设计\资料\清华全部项目\2F+4F效果图\2F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苏楠楠\2014项目\THU清华大学李兆基大楼创客空间设计\资料\清华全部项目\2F+4F效果图\2F-1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8628" cy="1954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 xml:space="preserve"> </w:t>
      </w:r>
      <w:r>
        <w:rPr>
          <w:rFonts w:ascii="微软雅黑" w:eastAsia="微软雅黑" w:hAnsi="微软雅黑"/>
          <w:noProof/>
        </w:rPr>
        <w:drawing>
          <wp:inline distT="0" distB="0" distL="0" distR="0" wp14:anchorId="50326D26" wp14:editId="3992234C">
            <wp:extent cx="3122762" cy="1950963"/>
            <wp:effectExtent l="0" t="0" r="0" b="0"/>
            <wp:docPr id="49" name="图片 49" descr="E:\苏楠楠\2014项目\THU清华大学李兆基大楼创客空间设计\资料\清华全部项目\2F+4F效果图\2F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苏楠楠\2014项目\THU清华大学李兆基大楼创客空间设计\资料\清华全部项目\2F+4F效果图\2F-2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429" cy="1952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D9CAB" w14:textId="77777777" w:rsidR="006C58EF" w:rsidRDefault="006C58EF" w:rsidP="006C58EF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14:paraId="71303A57" w14:textId="77777777" w:rsidR="009E2B4A" w:rsidRPr="006C58EF" w:rsidRDefault="009E2B4A" w:rsidP="006C58EF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 w:rsidRPr="006C58EF">
        <w:rPr>
          <w:rFonts w:ascii="微软雅黑" w:eastAsia="微软雅黑" w:hAnsi="微软雅黑" w:hint="eastAsia"/>
        </w:rPr>
        <w:t>平面布置图：</w:t>
      </w:r>
    </w:p>
    <w:p w14:paraId="623AFCDC" w14:textId="77777777" w:rsidR="009E2B4A" w:rsidRDefault="00502B8D" w:rsidP="00502B8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660E1F1" wp14:editId="3DC8B165">
            <wp:extent cx="6706032" cy="1837427"/>
            <wp:effectExtent l="0" t="0" r="0" b="0"/>
            <wp:docPr id="35" name="图片 35" descr="E:\苏楠楠\2015项目\Q清华李兆基大楼创新模块制作项目\平面图\跨学科创新实验室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苏楠楠\2015项目\Q清华李兆基大楼创新模块制作项目\平面图\跨学科创新实验室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6032" cy="1837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37B70" w14:textId="77777777" w:rsidR="00B250DF" w:rsidRDefault="00B250DF" w:rsidP="00502B8D">
      <w:pPr>
        <w:jc w:val="center"/>
        <w:rPr>
          <w:noProof/>
        </w:rPr>
      </w:pPr>
    </w:p>
    <w:p w14:paraId="7CA3204C" w14:textId="77777777" w:rsidR="009E2B4A" w:rsidRDefault="009E2B4A" w:rsidP="009E2B4A">
      <w:pPr>
        <w:spacing w:line="300" w:lineRule="exact"/>
        <w:ind w:firstLineChars="150" w:firstLine="315"/>
        <w:jc w:val="left"/>
        <w:rPr>
          <w:rFonts w:ascii="微软雅黑" w:eastAsia="微软雅黑" w:hAnsi="微软雅黑"/>
        </w:rPr>
      </w:pPr>
      <w:r w:rsidRPr="009E2B4A">
        <w:rPr>
          <w:rFonts w:ascii="微软雅黑" w:eastAsia="微软雅黑" w:hAnsi="微软雅黑" w:hint="eastAsia"/>
        </w:rPr>
        <w:t>项目明细：</w:t>
      </w:r>
    </w:p>
    <w:p w14:paraId="191AEEAF" w14:textId="77777777" w:rsidR="003C77FB" w:rsidRPr="009E2B4A" w:rsidRDefault="003C77FB" w:rsidP="009E2B4A">
      <w:pPr>
        <w:spacing w:line="300" w:lineRule="exact"/>
        <w:ind w:firstLineChars="150" w:firstLine="315"/>
        <w:jc w:val="left"/>
        <w:rPr>
          <w:rFonts w:ascii="微软雅黑" w:eastAsia="微软雅黑" w:hAnsi="微软雅黑"/>
        </w:rPr>
      </w:pPr>
    </w:p>
    <w:tbl>
      <w:tblPr>
        <w:tblW w:w="7020" w:type="dxa"/>
        <w:jc w:val="center"/>
        <w:tblLook w:val="04A0" w:firstRow="1" w:lastRow="0" w:firstColumn="1" w:lastColumn="0" w:noHBand="0" w:noVBand="1"/>
      </w:tblPr>
      <w:tblGrid>
        <w:gridCol w:w="660"/>
        <w:gridCol w:w="1540"/>
        <w:gridCol w:w="660"/>
        <w:gridCol w:w="660"/>
        <w:gridCol w:w="3500"/>
      </w:tblGrid>
      <w:tr w:rsidR="00502B8D" w:rsidRPr="00502B8D" w14:paraId="6F7068CC" w14:textId="77777777" w:rsidTr="00502B8D">
        <w:trPr>
          <w:trHeight w:val="390"/>
          <w:jc w:val="center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394378C8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6C7D55E3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1F54DF60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160A2DBC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1F894031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502B8D" w:rsidRPr="00502B8D" w14:paraId="6C394754" w14:textId="77777777" w:rsidTr="00502B8D">
        <w:trPr>
          <w:trHeight w:val="39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714183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EB0B8C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操作桌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269BE1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36CC0D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3ED9E1" w14:textId="77777777" w:rsidR="00502B8D" w:rsidRPr="00502B8D" w:rsidRDefault="00502B8D" w:rsidP="00502B8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规格：1400*700</w:t>
            </w:r>
          </w:p>
        </w:tc>
      </w:tr>
      <w:tr w:rsidR="00502B8D" w:rsidRPr="00502B8D" w14:paraId="1710DDC1" w14:textId="77777777" w:rsidTr="00502B8D">
        <w:trPr>
          <w:trHeight w:val="39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72635D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5ADEBE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椅子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2017E1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1127E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6F3A01" w14:textId="77777777" w:rsidR="00502B8D" w:rsidRPr="00502B8D" w:rsidRDefault="00502B8D" w:rsidP="00502B8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购置成品椅子</w:t>
            </w:r>
          </w:p>
        </w:tc>
      </w:tr>
      <w:tr w:rsidR="00502B8D" w:rsidRPr="00502B8D" w14:paraId="26DAF37C" w14:textId="77777777" w:rsidTr="00502B8D">
        <w:trPr>
          <w:trHeight w:val="39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180116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EEB03D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EBE8C2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4D10B9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877687" w14:textId="77777777" w:rsidR="00502B8D" w:rsidRPr="00502B8D" w:rsidRDefault="00502B8D" w:rsidP="00502B8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502B8D" w:rsidRPr="00502B8D" w14:paraId="7C9C618C" w14:textId="77777777" w:rsidTr="00502B8D">
        <w:trPr>
          <w:trHeight w:val="39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BB98BD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DF6973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矮储物柜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DD0BA4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144229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3ADF7B" w14:textId="77777777" w:rsidR="00502B8D" w:rsidRPr="00502B8D" w:rsidRDefault="00502B8D" w:rsidP="00502B8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502B8D" w:rsidRPr="00502B8D" w14:paraId="32E5F5BE" w14:textId="77777777" w:rsidTr="00502B8D">
        <w:trPr>
          <w:trHeight w:val="40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573F55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2562F1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带植物座椅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5180D5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C83795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091E8F" w14:textId="77777777" w:rsidR="00502B8D" w:rsidRPr="00502B8D" w:rsidRDefault="00502B8D" w:rsidP="00502B8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现场定制</w:t>
            </w:r>
          </w:p>
        </w:tc>
      </w:tr>
      <w:tr w:rsidR="00502B8D" w:rsidRPr="00502B8D" w14:paraId="3DB473B8" w14:textId="77777777" w:rsidTr="00502B8D">
        <w:trPr>
          <w:trHeight w:val="39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1150CB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555344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68112C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67AB0A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19613E" w14:textId="77777777" w:rsidR="00502B8D" w:rsidRPr="00502B8D" w:rsidRDefault="00502B8D" w:rsidP="00502B8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定制墙面白板</w:t>
            </w:r>
          </w:p>
        </w:tc>
      </w:tr>
      <w:tr w:rsidR="00502B8D" w:rsidRPr="00502B8D" w14:paraId="2BFF6A10" w14:textId="77777777" w:rsidTr="00502B8D">
        <w:trPr>
          <w:trHeight w:val="39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C83EC6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1CFF1A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墙面软扎板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738C18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D25419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F14C0E" w14:textId="77777777" w:rsidR="00502B8D" w:rsidRPr="00502B8D" w:rsidRDefault="00502B8D" w:rsidP="00502B8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定制墙面软扎板</w:t>
            </w:r>
          </w:p>
        </w:tc>
      </w:tr>
      <w:tr w:rsidR="00502B8D" w:rsidRPr="00502B8D" w14:paraId="153D8AAC" w14:textId="77777777" w:rsidTr="00502B8D">
        <w:trPr>
          <w:trHeight w:val="39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94AB67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803BBF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置物隔板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810A77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7B7B1B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2E88A8" w14:textId="77777777" w:rsidR="00502B8D" w:rsidRPr="00502B8D" w:rsidRDefault="00502B8D" w:rsidP="00502B8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定制置物隔板</w:t>
            </w:r>
          </w:p>
        </w:tc>
      </w:tr>
      <w:tr w:rsidR="00502B8D" w:rsidRPr="00502B8D" w14:paraId="6D3AAB8B" w14:textId="77777777" w:rsidTr="00502B8D">
        <w:trPr>
          <w:trHeight w:val="45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FDA2DA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5D7224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轨道隔板墙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F0AD1D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2E09CE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3AD642" w14:textId="77777777" w:rsidR="00502B8D" w:rsidRPr="00502B8D" w:rsidRDefault="00502B8D" w:rsidP="00502B8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吊轨隔音板，不用时可推到墙面。</w:t>
            </w:r>
          </w:p>
        </w:tc>
      </w:tr>
      <w:tr w:rsidR="00502B8D" w:rsidRPr="00502B8D" w14:paraId="0747399F" w14:textId="77777777" w:rsidTr="00502B8D">
        <w:trPr>
          <w:trHeight w:val="6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D3E037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4D8D67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365FCA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05AB24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8346FD" w14:textId="77777777" w:rsidR="00502B8D" w:rsidRPr="00502B8D" w:rsidRDefault="00502B8D" w:rsidP="00502B8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14:paraId="527A36D8" w14:textId="77777777" w:rsidR="009E2B4A" w:rsidRDefault="009E2B4A" w:rsidP="00502B8D">
      <w:pPr>
        <w:spacing w:line="300" w:lineRule="exact"/>
        <w:jc w:val="left"/>
        <w:rPr>
          <w:rFonts w:ascii="微软雅黑" w:eastAsia="微软雅黑" w:hAnsi="微软雅黑"/>
        </w:rPr>
      </w:pPr>
    </w:p>
    <w:p w14:paraId="3596CB25" w14:textId="77777777" w:rsidR="003C77FB" w:rsidRDefault="003C77FB" w:rsidP="00502B8D">
      <w:pPr>
        <w:spacing w:line="300" w:lineRule="exact"/>
        <w:jc w:val="left"/>
        <w:rPr>
          <w:rFonts w:ascii="微软雅黑" w:eastAsia="微软雅黑" w:hAnsi="微软雅黑"/>
        </w:rPr>
      </w:pPr>
    </w:p>
    <w:p w14:paraId="74FC19A3" w14:textId="77777777" w:rsidR="003C77FB" w:rsidRDefault="003C77FB" w:rsidP="00502B8D">
      <w:pPr>
        <w:spacing w:line="300" w:lineRule="exact"/>
        <w:jc w:val="left"/>
        <w:rPr>
          <w:rFonts w:ascii="微软雅黑" w:eastAsia="微软雅黑" w:hAnsi="微软雅黑"/>
        </w:rPr>
      </w:pPr>
    </w:p>
    <w:p w14:paraId="06708232" w14:textId="77777777" w:rsidR="003C77FB" w:rsidRDefault="003C77FB" w:rsidP="00502B8D">
      <w:pPr>
        <w:spacing w:line="300" w:lineRule="exact"/>
        <w:jc w:val="left"/>
        <w:rPr>
          <w:rFonts w:ascii="微软雅黑" w:eastAsia="微软雅黑" w:hAnsi="微软雅黑"/>
        </w:rPr>
      </w:pPr>
    </w:p>
    <w:p w14:paraId="253F74EF" w14:textId="77777777" w:rsidR="000A3AEE" w:rsidRDefault="000A3AEE" w:rsidP="00502B8D">
      <w:pPr>
        <w:spacing w:line="300" w:lineRule="exact"/>
        <w:jc w:val="left"/>
        <w:rPr>
          <w:rFonts w:ascii="微软雅黑" w:eastAsia="微软雅黑" w:hAnsi="微软雅黑"/>
        </w:rPr>
      </w:pPr>
    </w:p>
    <w:p w14:paraId="0E75B438" w14:textId="77777777" w:rsidR="00FE1A49" w:rsidRDefault="00CA54A7" w:rsidP="00FE1A49">
      <w:pPr>
        <w:pStyle w:val="a9"/>
        <w:numPr>
          <w:ilvl w:val="0"/>
          <w:numId w:val="5"/>
        </w:numPr>
        <w:spacing w:line="300" w:lineRule="exact"/>
        <w:ind w:firstLineChars="0"/>
        <w:jc w:val="left"/>
        <w:rPr>
          <w:rFonts w:ascii="微软雅黑" w:eastAsia="微软雅黑" w:hAnsi="微软雅黑"/>
        </w:rPr>
      </w:pPr>
      <w:r w:rsidRPr="009E2B4A">
        <w:rPr>
          <w:rFonts w:ascii="微软雅黑" w:eastAsia="微软雅黑" w:hAnsi="微软雅黑" w:hint="eastAsia"/>
        </w:rPr>
        <w:t>跨学科创新实验室</w:t>
      </w:r>
      <w:r>
        <w:rPr>
          <w:rFonts w:ascii="微软雅黑" w:eastAsia="微软雅黑" w:hAnsi="微软雅黑"/>
        </w:rPr>
        <w:t>4</w:t>
      </w:r>
    </w:p>
    <w:p w14:paraId="548F6F15" w14:textId="77777777" w:rsidR="003C77FB" w:rsidRPr="00FE1A49" w:rsidRDefault="003C77FB" w:rsidP="003C77FB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14:paraId="1DA54EF3" w14:textId="711E9292" w:rsidR="00CA54A7" w:rsidRPr="009E2B4A" w:rsidRDefault="00CA54A7" w:rsidP="00CA54A7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 w:rsidRPr="009E2B4A">
        <w:rPr>
          <w:rFonts w:ascii="微软雅黑" w:eastAsia="微软雅黑" w:hAnsi="微软雅黑" w:hint="eastAsia"/>
        </w:rPr>
        <w:t>平面布置图：</w:t>
      </w:r>
      <w:ins w:id="13" w:author="Woody 德宇 Wang 王" w:date="2015-08-09T07:15:00Z">
        <w:r w:rsidR="0090662A">
          <w:rPr>
            <w:rFonts w:ascii="微软雅黑" w:eastAsia="微软雅黑" w:hAnsi="微软雅黑" w:hint="eastAsia"/>
          </w:rPr>
          <w:t>两个结构柱之间的一个房间是否可以一分为二？从而容纳更多团队</w:t>
        </w:r>
      </w:ins>
    </w:p>
    <w:p w14:paraId="69D27D57" w14:textId="77777777" w:rsidR="00CA54A7" w:rsidRDefault="006C58EF" w:rsidP="00CA54A7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74A372C" wp14:editId="553377C3">
            <wp:extent cx="4934310" cy="1993065"/>
            <wp:effectExtent l="0" t="0" r="0" b="0"/>
            <wp:docPr id="37" name="图片 37" descr="E:\苏楠楠\2015项目\Q清华李兆基大楼创新模块制作项目\平面图\跨学科创新实验室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苏楠楠\2015项目\Q清华李兆基大楼创新模块制作项目\平面图\跨学科创新实验室4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355" cy="199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F743B" w14:textId="77777777" w:rsidR="00CA54A7" w:rsidRDefault="00CA54A7" w:rsidP="00CA54A7">
      <w:pPr>
        <w:spacing w:line="300" w:lineRule="exact"/>
        <w:ind w:firstLineChars="150" w:firstLine="315"/>
        <w:jc w:val="left"/>
        <w:rPr>
          <w:rFonts w:ascii="微软雅黑" w:eastAsia="微软雅黑" w:hAnsi="微软雅黑"/>
        </w:rPr>
      </w:pPr>
      <w:r w:rsidRPr="009E2B4A">
        <w:rPr>
          <w:rFonts w:ascii="微软雅黑" w:eastAsia="微软雅黑" w:hAnsi="微软雅黑" w:hint="eastAsia"/>
        </w:rPr>
        <w:t>项目明细：</w:t>
      </w:r>
    </w:p>
    <w:p w14:paraId="10BADE6B" w14:textId="77777777" w:rsidR="000A3AEE" w:rsidRPr="009E2B4A" w:rsidRDefault="000A3AEE" w:rsidP="00CA54A7">
      <w:pPr>
        <w:spacing w:line="300" w:lineRule="exact"/>
        <w:ind w:firstLineChars="150" w:firstLine="315"/>
        <w:jc w:val="left"/>
        <w:rPr>
          <w:rFonts w:ascii="微软雅黑" w:eastAsia="微软雅黑" w:hAnsi="微软雅黑"/>
        </w:rPr>
      </w:pPr>
    </w:p>
    <w:tbl>
      <w:tblPr>
        <w:tblW w:w="7020" w:type="dxa"/>
        <w:jc w:val="center"/>
        <w:tblLook w:val="04A0" w:firstRow="1" w:lastRow="0" w:firstColumn="1" w:lastColumn="0" w:noHBand="0" w:noVBand="1"/>
      </w:tblPr>
      <w:tblGrid>
        <w:gridCol w:w="660"/>
        <w:gridCol w:w="1540"/>
        <w:gridCol w:w="660"/>
        <w:gridCol w:w="660"/>
        <w:gridCol w:w="3500"/>
      </w:tblGrid>
      <w:tr w:rsidR="006C58EF" w:rsidRPr="006C58EF" w14:paraId="4A2F092B" w14:textId="77777777" w:rsidTr="006C58EF">
        <w:trPr>
          <w:trHeight w:val="435"/>
          <w:jc w:val="center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6BF36052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72C3257E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43824EC8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791519CE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398BFB28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6C58EF" w:rsidRPr="006C58EF" w14:paraId="32B4F43B" w14:textId="77777777" w:rsidTr="006C58EF">
        <w:trPr>
          <w:trHeight w:val="43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7F9615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AD66D6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操作桌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4F1D52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24BD1D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77D1B4" w14:textId="77777777" w:rsidR="006C58EF" w:rsidRPr="006C58EF" w:rsidRDefault="006C58EF" w:rsidP="006C58E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规格：1400*700</w:t>
            </w:r>
          </w:p>
        </w:tc>
      </w:tr>
      <w:tr w:rsidR="006C58EF" w:rsidRPr="006C58EF" w14:paraId="50F7EC1B" w14:textId="77777777" w:rsidTr="006C58EF">
        <w:trPr>
          <w:trHeight w:val="43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0A4F6D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95FA31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椅子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ABEB5E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712626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D17810" w14:textId="77777777" w:rsidR="006C58EF" w:rsidRPr="006C58EF" w:rsidRDefault="006C58EF" w:rsidP="006C58E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购置成品椅子</w:t>
            </w:r>
          </w:p>
        </w:tc>
      </w:tr>
      <w:tr w:rsidR="006C58EF" w:rsidRPr="006C58EF" w14:paraId="5222B1CC" w14:textId="77777777" w:rsidTr="006C58EF">
        <w:trPr>
          <w:trHeight w:val="43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29B008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531626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857138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553AC5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BC9813" w14:textId="77777777" w:rsidR="006C58EF" w:rsidRPr="006C58EF" w:rsidRDefault="006C58EF" w:rsidP="006C58E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6C58EF" w:rsidRPr="006C58EF" w14:paraId="0711DF6B" w14:textId="77777777" w:rsidTr="006C58EF">
        <w:trPr>
          <w:trHeight w:val="43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0BAEFC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44C527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矮储物柜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4C2735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890562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A02E02" w14:textId="77777777" w:rsidR="006C58EF" w:rsidRPr="006C58EF" w:rsidRDefault="006C58EF" w:rsidP="006C58E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6C58EF" w:rsidRPr="006C58EF" w14:paraId="4830FF45" w14:textId="77777777" w:rsidTr="006C58EF">
        <w:trPr>
          <w:trHeight w:val="43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B4B36F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547F91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带植物座椅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AEBA24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27B01A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9B91B2" w14:textId="77777777" w:rsidR="006C58EF" w:rsidRPr="006C58EF" w:rsidRDefault="006C58EF" w:rsidP="006C58E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现场定制</w:t>
            </w:r>
          </w:p>
        </w:tc>
      </w:tr>
      <w:tr w:rsidR="006C58EF" w:rsidRPr="006C58EF" w14:paraId="1AD85870" w14:textId="77777777" w:rsidTr="006C58EF">
        <w:trPr>
          <w:trHeight w:val="43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BDCBB2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3C2A9A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3B45F6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F7DD7D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F8C633" w14:textId="77777777" w:rsidR="006C58EF" w:rsidRPr="006C58EF" w:rsidRDefault="006C58EF" w:rsidP="006C58E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定制墙面白板</w:t>
            </w:r>
          </w:p>
        </w:tc>
      </w:tr>
      <w:tr w:rsidR="006C58EF" w:rsidRPr="006C58EF" w14:paraId="7794A48A" w14:textId="77777777" w:rsidTr="006C58EF">
        <w:trPr>
          <w:trHeight w:val="43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C58638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BB01C3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墙面软扎板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3F7393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41B128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3634CE" w14:textId="77777777" w:rsidR="006C58EF" w:rsidRPr="006C58EF" w:rsidRDefault="006C58EF" w:rsidP="006C58E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定制墙面软扎板</w:t>
            </w:r>
          </w:p>
        </w:tc>
      </w:tr>
      <w:tr w:rsidR="006C58EF" w:rsidRPr="006C58EF" w14:paraId="39346082" w14:textId="77777777" w:rsidTr="006C58EF">
        <w:trPr>
          <w:trHeight w:val="43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793CF1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23B84C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置物隔板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623823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1092B8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D98E49" w14:textId="77777777" w:rsidR="006C58EF" w:rsidRPr="006C58EF" w:rsidRDefault="006C58EF" w:rsidP="006C58E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定制置物隔板</w:t>
            </w:r>
          </w:p>
        </w:tc>
      </w:tr>
      <w:tr w:rsidR="006C58EF" w:rsidRPr="006C58EF" w14:paraId="02BD8553" w14:textId="77777777" w:rsidTr="006C58EF">
        <w:trPr>
          <w:trHeight w:val="43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673AD6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48F4E3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轨道隔板墙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E79DCE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9DACB2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F6FFBB" w14:textId="77777777" w:rsidR="006C58EF" w:rsidRPr="006C58EF" w:rsidRDefault="006C58EF" w:rsidP="006C58E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吊轨隔音板，不用时可推到墙面。</w:t>
            </w:r>
          </w:p>
        </w:tc>
      </w:tr>
      <w:tr w:rsidR="006C58EF" w:rsidRPr="006C58EF" w14:paraId="5F02AAD8" w14:textId="77777777" w:rsidTr="006C58EF">
        <w:trPr>
          <w:trHeight w:val="6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B07334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40789E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60375D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38CF43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742D83" w14:textId="77777777" w:rsidR="006C58EF" w:rsidRPr="006C58EF" w:rsidRDefault="006C58EF" w:rsidP="006C58E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14:paraId="0460F96A" w14:textId="77777777" w:rsidR="00502B8D" w:rsidRDefault="00502B8D" w:rsidP="00502B8D">
      <w:pPr>
        <w:spacing w:line="300" w:lineRule="exact"/>
        <w:jc w:val="left"/>
        <w:rPr>
          <w:rFonts w:ascii="微软雅黑" w:eastAsia="微软雅黑" w:hAnsi="微软雅黑"/>
        </w:rPr>
      </w:pPr>
    </w:p>
    <w:p w14:paraId="174CFBED" w14:textId="77777777" w:rsidR="003C77FB" w:rsidRDefault="003C77FB" w:rsidP="00502B8D">
      <w:pPr>
        <w:spacing w:line="300" w:lineRule="exact"/>
        <w:jc w:val="left"/>
        <w:rPr>
          <w:rFonts w:ascii="微软雅黑" w:eastAsia="微软雅黑" w:hAnsi="微软雅黑"/>
        </w:rPr>
      </w:pPr>
    </w:p>
    <w:p w14:paraId="7F697136" w14:textId="77777777" w:rsidR="001F0A3A" w:rsidRPr="001F0A3A" w:rsidRDefault="00B250DF" w:rsidP="001F0A3A">
      <w:pPr>
        <w:spacing w:line="300" w:lineRule="exac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三、51</w:t>
      </w:r>
      <w:r>
        <w:rPr>
          <w:rFonts w:ascii="微软雅黑" w:eastAsia="微软雅黑" w:hAnsi="微软雅黑"/>
        </w:rPr>
        <w:t>20</w:t>
      </w:r>
      <w:r w:rsidR="001F0A3A" w:rsidRPr="001F0A3A">
        <w:rPr>
          <w:rFonts w:ascii="微软雅黑" w:eastAsia="微软雅黑" w:hAnsi="微软雅黑" w:hint="eastAsia"/>
        </w:rPr>
        <w:t>创新设计实验室/电子创新实验室</w:t>
      </w:r>
    </w:p>
    <w:p w14:paraId="0B2914B7" w14:textId="77777777" w:rsidR="00B250DF" w:rsidRPr="001F0A3A" w:rsidRDefault="00B250DF" w:rsidP="00B250DF">
      <w:pPr>
        <w:spacing w:line="300" w:lineRule="exact"/>
        <w:jc w:val="left"/>
        <w:rPr>
          <w:rFonts w:ascii="微软雅黑" w:eastAsia="微软雅黑" w:hAnsi="微软雅黑"/>
        </w:rPr>
      </w:pPr>
    </w:p>
    <w:p w14:paraId="420C59C4" w14:textId="77777777" w:rsidR="00B250DF" w:rsidRPr="00A235AD" w:rsidRDefault="00B250DF" w:rsidP="00B250DF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效果参考：</w:t>
      </w:r>
    </w:p>
    <w:p w14:paraId="6EDC9143" w14:textId="77777777" w:rsidR="00B250DF" w:rsidRDefault="00B250DF" w:rsidP="00B250DF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32865972" wp14:editId="67222994">
            <wp:extent cx="3232420" cy="2019631"/>
            <wp:effectExtent l="19050" t="0" r="6080" b="0"/>
            <wp:docPr id="28" name="图片 17" descr="E:\苏楠楠\2014项目\THU清华大学李兆基大楼创客空间设计\资料\清华全部项目\F5\zhizuojian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苏楠楠\2014项目\THU清华大学李兆基大楼创客空间设计\资料\清华全部项目\F5\zhizuojian (2)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873" cy="2026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</w:rPr>
        <w:drawing>
          <wp:inline distT="0" distB="0" distL="0" distR="0" wp14:anchorId="24A1F154" wp14:editId="73B3DFD4">
            <wp:extent cx="3228238" cy="2017019"/>
            <wp:effectExtent l="19050" t="0" r="0" b="0"/>
            <wp:docPr id="27" name="图片 16" descr="E:\苏楠楠\2014项目\THU清华大学李兆基大楼创客空间设计\资料\清华全部项目\F5\zhizuojian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苏楠楠\2014项目\THU清华大学李兆基大楼创客空间设计\资料\清华全部项目\F5\zhizuojian (1)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3759" cy="2020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BDA81C" w14:textId="77777777" w:rsidR="003C77FB" w:rsidRDefault="003C77FB" w:rsidP="00B250DF">
      <w:pPr>
        <w:jc w:val="center"/>
        <w:rPr>
          <w:rFonts w:ascii="微软雅黑" w:eastAsia="微软雅黑" w:hAnsi="微软雅黑"/>
        </w:rPr>
      </w:pPr>
    </w:p>
    <w:p w14:paraId="6CE6FBE2" w14:textId="39150FEF" w:rsidR="00B250DF" w:rsidRPr="009E2B4A" w:rsidRDefault="00B250DF" w:rsidP="00B250DF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 w:rsidRPr="009E2B4A">
        <w:rPr>
          <w:rFonts w:ascii="微软雅黑" w:eastAsia="微软雅黑" w:hAnsi="微软雅黑" w:hint="eastAsia"/>
        </w:rPr>
        <w:t>平面布置图：</w:t>
      </w:r>
      <w:ins w:id="14" w:author="媒体工作室 i.Center" w:date="2015-08-14T08:38:00Z">
        <w:r w:rsidR="00695DDC">
          <w:rPr>
            <w:rFonts w:ascii="微软雅黑" w:eastAsia="微软雅黑" w:hAnsi="微软雅黑" w:hint="eastAsia"/>
          </w:rPr>
          <w:t>（配合快速实现设备，方便开发课程内容）</w:t>
        </w:r>
      </w:ins>
    </w:p>
    <w:p w14:paraId="7459F267" w14:textId="77777777" w:rsidR="00B250DF" w:rsidRDefault="00FE1A49" w:rsidP="00B250DF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69ED0AF" wp14:editId="25B8AF67">
            <wp:extent cx="4925798" cy="2872597"/>
            <wp:effectExtent l="0" t="0" r="0" b="0"/>
            <wp:docPr id="53" name="图片 53" descr="E:\苏楠楠\2015项目\Q清华李兆基大楼创新模块制作项目\平面图\创新设计实验室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苏楠楠\2015项目\Q清华李兆基大楼创新模块制作项目\平面图\创新设计实验室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925" cy="288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54970" w14:textId="77777777" w:rsidR="00B250DF" w:rsidRPr="009E2B4A" w:rsidRDefault="00B250DF" w:rsidP="00B250DF">
      <w:pPr>
        <w:spacing w:line="300" w:lineRule="exact"/>
        <w:ind w:firstLineChars="150" w:firstLine="315"/>
        <w:jc w:val="left"/>
        <w:rPr>
          <w:rFonts w:ascii="微软雅黑" w:eastAsia="微软雅黑" w:hAnsi="微软雅黑"/>
        </w:rPr>
      </w:pPr>
      <w:r w:rsidRPr="009E2B4A">
        <w:rPr>
          <w:rFonts w:ascii="微软雅黑" w:eastAsia="微软雅黑" w:hAnsi="微软雅黑" w:hint="eastAsia"/>
        </w:rPr>
        <w:t>项目明细：</w:t>
      </w:r>
    </w:p>
    <w:tbl>
      <w:tblPr>
        <w:tblW w:w="7020" w:type="dxa"/>
        <w:jc w:val="center"/>
        <w:tblLook w:val="04A0" w:firstRow="1" w:lastRow="0" w:firstColumn="1" w:lastColumn="0" w:noHBand="0" w:noVBand="1"/>
      </w:tblPr>
      <w:tblGrid>
        <w:gridCol w:w="660"/>
        <w:gridCol w:w="1540"/>
        <w:gridCol w:w="660"/>
        <w:gridCol w:w="660"/>
        <w:gridCol w:w="3500"/>
      </w:tblGrid>
      <w:tr w:rsidR="00FE1A49" w:rsidRPr="00FE1A49" w14:paraId="4EB8249D" w14:textId="77777777" w:rsidTr="00FE1A49">
        <w:trPr>
          <w:trHeight w:val="390"/>
          <w:jc w:val="center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7ACF1671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759CD533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1CABF1F3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0B6DCAD3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0E0AC870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FE1A49" w:rsidRPr="00FE1A49" w14:paraId="7A0C050D" w14:textId="77777777" w:rsidTr="00FE1A49">
        <w:trPr>
          <w:trHeight w:val="39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617028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186F31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操作桌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6EA1A4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3BC75A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5B9911" w14:textId="77777777" w:rsidR="00FE1A49" w:rsidRPr="00FE1A49" w:rsidRDefault="00FE1A49" w:rsidP="00FE1A4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规格：1400*700</w:t>
            </w:r>
          </w:p>
        </w:tc>
      </w:tr>
      <w:tr w:rsidR="00FE1A49" w:rsidRPr="00FE1A49" w14:paraId="58E26055" w14:textId="77777777" w:rsidTr="00FE1A49">
        <w:trPr>
          <w:trHeight w:val="39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2AC8CC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66045E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椅子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C23DD9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CB9468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094D2C" w14:textId="77777777" w:rsidR="00FE1A49" w:rsidRPr="00FE1A49" w:rsidRDefault="00FE1A49" w:rsidP="00FE1A4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购置成品椅子</w:t>
            </w:r>
          </w:p>
        </w:tc>
      </w:tr>
      <w:tr w:rsidR="00FE1A49" w:rsidRPr="00FE1A49" w14:paraId="284D216E" w14:textId="77777777" w:rsidTr="00FE1A49">
        <w:trPr>
          <w:trHeight w:val="39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96846D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634AD9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3B4D69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15822C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2FA155" w14:textId="77777777" w:rsidR="00FE1A49" w:rsidRPr="00FE1A49" w:rsidRDefault="00FE1A49" w:rsidP="00FE1A4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FE1A49" w:rsidRPr="00FE1A49" w14:paraId="2699574B" w14:textId="77777777" w:rsidTr="00FE1A49">
        <w:trPr>
          <w:trHeight w:val="39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085400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8B5214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带植物座椅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D88714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C304D9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9DD8F7" w14:textId="77777777" w:rsidR="00FE1A49" w:rsidRPr="00FE1A49" w:rsidRDefault="00FE1A49" w:rsidP="00FE1A4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现场定制</w:t>
            </w:r>
          </w:p>
        </w:tc>
      </w:tr>
      <w:tr w:rsidR="00FE1A49" w:rsidRPr="00FE1A49" w14:paraId="5050B0F2" w14:textId="77777777" w:rsidTr="00FE1A49">
        <w:trPr>
          <w:trHeight w:val="39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B6B0BC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A709FD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372C1E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A44275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9647E3" w14:textId="77777777" w:rsidR="00FE1A49" w:rsidRPr="00FE1A49" w:rsidRDefault="00FE1A49" w:rsidP="00FE1A4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定制墙面白板</w:t>
            </w:r>
          </w:p>
        </w:tc>
      </w:tr>
      <w:tr w:rsidR="00FE1A49" w:rsidRPr="00FE1A49" w14:paraId="7D73C398" w14:textId="77777777" w:rsidTr="00FE1A49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A119E4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6B21D6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可移动白板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FDD8B2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6F0937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C17A0B" w14:textId="77777777" w:rsidR="00FE1A49" w:rsidRPr="00FE1A49" w:rsidRDefault="00FE1A49" w:rsidP="00FE1A4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购置成品可移动白板</w:t>
            </w:r>
          </w:p>
        </w:tc>
      </w:tr>
      <w:tr w:rsidR="00FE1A49" w:rsidRPr="00FE1A49" w14:paraId="3967C8CC" w14:textId="77777777" w:rsidTr="00FE1A49">
        <w:trPr>
          <w:trHeight w:val="39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23A8FC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16B4AC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墙面软扎板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1DFE41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AFE04C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3CB7E6" w14:textId="77777777" w:rsidR="00FE1A49" w:rsidRPr="00FE1A49" w:rsidRDefault="00FE1A49" w:rsidP="00FE1A4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定制墙面软扎板</w:t>
            </w:r>
          </w:p>
        </w:tc>
      </w:tr>
      <w:tr w:rsidR="00FE1A49" w:rsidRPr="00FE1A49" w14:paraId="359D06B2" w14:textId="77777777" w:rsidTr="00FE1A49">
        <w:trPr>
          <w:trHeight w:val="39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8F1692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61BE6C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置物隔板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D317D8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466E72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07CF00" w14:textId="77777777" w:rsidR="00FE1A49" w:rsidRPr="00FE1A49" w:rsidRDefault="00FE1A49" w:rsidP="00FE1A4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定制置物隔板</w:t>
            </w:r>
          </w:p>
        </w:tc>
      </w:tr>
      <w:tr w:rsidR="00FE1A49" w:rsidRPr="00FE1A49" w14:paraId="15A56C94" w14:textId="77777777" w:rsidTr="00FE1A49">
        <w:trPr>
          <w:trHeight w:val="6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16B061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7971A6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09C32D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914EF8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8F4DB7" w14:textId="77777777" w:rsidR="00FE1A49" w:rsidRPr="00FE1A49" w:rsidRDefault="00FE1A49" w:rsidP="00FE1A4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14:paraId="0643306D" w14:textId="77777777" w:rsidR="00FE1A49" w:rsidRDefault="00FE1A49" w:rsidP="00502B8D">
      <w:pPr>
        <w:spacing w:line="300" w:lineRule="exact"/>
        <w:jc w:val="left"/>
        <w:rPr>
          <w:rFonts w:ascii="微软雅黑" w:eastAsia="微软雅黑" w:hAnsi="微软雅黑"/>
        </w:rPr>
      </w:pPr>
    </w:p>
    <w:p w14:paraId="5AA58416" w14:textId="77777777" w:rsidR="000A3AEE" w:rsidRPr="00B250DF" w:rsidRDefault="000A3AEE" w:rsidP="00502B8D">
      <w:pPr>
        <w:spacing w:line="300" w:lineRule="exact"/>
        <w:jc w:val="left"/>
        <w:rPr>
          <w:rFonts w:ascii="微软雅黑" w:eastAsia="微软雅黑" w:hAnsi="微软雅黑"/>
        </w:rPr>
      </w:pPr>
    </w:p>
    <w:p w14:paraId="1AC92C91" w14:textId="77777777" w:rsidR="00FE1A49" w:rsidRDefault="001F1F56" w:rsidP="00FE1A49">
      <w:pPr>
        <w:spacing w:line="300" w:lineRule="exac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四</w:t>
      </w:r>
      <w:r w:rsidR="009E2B4A">
        <w:rPr>
          <w:rFonts w:ascii="微软雅黑" w:eastAsia="微软雅黑" w:hAnsi="微软雅黑" w:hint="eastAsia"/>
        </w:rPr>
        <w:t>、5129</w:t>
      </w:r>
      <w:r w:rsidR="00FE1A49" w:rsidRPr="00FE1A49">
        <w:rPr>
          <w:rFonts w:ascii="微软雅黑" w:eastAsia="微软雅黑" w:hAnsi="微软雅黑" w:hint="eastAsia"/>
        </w:rPr>
        <w:t>电子教室三/创新设计实验室</w:t>
      </w:r>
    </w:p>
    <w:p w14:paraId="32BF71B8" w14:textId="77777777" w:rsidR="003C77FB" w:rsidRPr="00FE1A49" w:rsidRDefault="003C77FB" w:rsidP="00FE1A49">
      <w:pPr>
        <w:spacing w:line="300" w:lineRule="exact"/>
        <w:rPr>
          <w:rFonts w:ascii="微软雅黑" w:eastAsia="微软雅黑" w:hAnsi="微软雅黑"/>
        </w:rPr>
      </w:pPr>
    </w:p>
    <w:p w14:paraId="757A7EC6" w14:textId="77777777" w:rsidR="00913DD1" w:rsidRPr="00F93772" w:rsidRDefault="00913DD1" w:rsidP="00F93772">
      <w:pPr>
        <w:spacing w:line="300" w:lineRule="exact"/>
        <w:ind w:firstLineChars="150" w:firstLine="315"/>
        <w:jc w:val="left"/>
        <w:rPr>
          <w:rFonts w:ascii="微软雅黑" w:eastAsia="微软雅黑" w:hAnsi="微软雅黑"/>
        </w:rPr>
      </w:pPr>
      <w:r w:rsidRPr="00F93772">
        <w:rPr>
          <w:rFonts w:ascii="微软雅黑" w:eastAsia="微软雅黑" w:hAnsi="微软雅黑" w:hint="eastAsia"/>
        </w:rPr>
        <w:t>效果参考：</w:t>
      </w:r>
    </w:p>
    <w:p w14:paraId="775E7773" w14:textId="77777777" w:rsidR="00913DD1" w:rsidRDefault="00913DD1" w:rsidP="00913DD1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392DD67D" wp14:editId="2E8A4B9C">
            <wp:extent cx="3245145" cy="2027583"/>
            <wp:effectExtent l="19050" t="0" r="0" b="0"/>
            <wp:docPr id="18" name="图片 9" descr="E:\苏楠楠\2014项目\THU清华大学李兆基大楼创客空间设计\资料\清华全部项目\F5\taolunjian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苏楠楠\2014项目\THU清华大学李兆基大楼创客空间设计\资料\清华全部项目\F5\taolunjian (2)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883" cy="2031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</w:rPr>
        <w:drawing>
          <wp:inline distT="0" distB="0" distL="0" distR="0" wp14:anchorId="0A835D1E" wp14:editId="6C97F946">
            <wp:extent cx="3240985" cy="2024982"/>
            <wp:effectExtent l="19050" t="0" r="0" b="0"/>
            <wp:docPr id="17" name="图片 8" descr="E:\苏楠楠\2014项目\THU清华大学李兆基大楼创客空间设计\资料\清华全部项目\F5\taolunjian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苏楠楠\2014项目\THU清华大学李兆基大楼创客空间设计\资料\清华全部项目\F5\taolunjian (1)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775" cy="202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196AFD" w14:textId="24508108" w:rsidR="00F93772" w:rsidRDefault="00F93772" w:rsidP="00F93772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 w:rsidRPr="009E2B4A">
        <w:rPr>
          <w:rFonts w:ascii="微软雅黑" w:eastAsia="微软雅黑" w:hAnsi="微软雅黑" w:hint="eastAsia"/>
        </w:rPr>
        <w:lastRenderedPageBreak/>
        <w:t>平面布置图：</w:t>
      </w:r>
      <w:ins w:id="15" w:author="Woody 德宇 Wang 王" w:date="2015-08-09T07:08:00Z">
        <w:r w:rsidR="0029320B">
          <w:rPr>
            <w:rFonts w:ascii="微软雅黑" w:eastAsia="微软雅黑" w:hAnsi="微软雅黑" w:hint="eastAsia"/>
          </w:rPr>
          <w:t>是否可以将设计工作站和激光、3D打印工作台分别布置在房间两边</w:t>
        </w:r>
      </w:ins>
      <w:ins w:id="16" w:author="Woody 德宇 Wang 王" w:date="2015-08-09T07:09:00Z">
        <w:r w:rsidR="0029320B">
          <w:rPr>
            <w:rFonts w:ascii="微软雅黑" w:eastAsia="微软雅黑" w:hAnsi="微软雅黑" w:hint="eastAsia"/>
          </w:rPr>
          <w:t>。加工区不知一些空的工作台，例如1.5m乘2m</w:t>
        </w:r>
      </w:ins>
      <w:ins w:id="17" w:author="Woody 德宇 Wang 王" w:date="2015-08-09T07:13:00Z">
        <w:r w:rsidR="0090662A">
          <w:rPr>
            <w:rFonts w:ascii="微软雅黑" w:eastAsia="微软雅黑" w:hAnsi="微软雅黑" w:hint="eastAsia"/>
          </w:rPr>
          <w:t>。</w:t>
        </w:r>
      </w:ins>
    </w:p>
    <w:p w14:paraId="302A61A0" w14:textId="77777777" w:rsidR="00C70FAD" w:rsidRPr="009E2B4A" w:rsidRDefault="00C70FAD" w:rsidP="00F93772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14:paraId="64EFF863" w14:textId="77777777" w:rsidR="00F93772" w:rsidRDefault="000F746D" w:rsidP="000F746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D42E72C" wp14:editId="2AAB3676">
            <wp:extent cx="4960189" cy="2950506"/>
            <wp:effectExtent l="0" t="0" r="0" b="0"/>
            <wp:docPr id="56" name="图片 56" descr="E:\苏楠楠\2015项目\Q清华李兆基大楼创新模块制作项目\平面图\5129电子教室三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苏楠楠\2015项目\Q清华李兆基大楼创新模块制作项目\平面图\5129电子教室三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045" cy="2953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8CFD2" w14:textId="77777777" w:rsidR="00F93772" w:rsidRDefault="00F93772" w:rsidP="00F93772">
      <w:pPr>
        <w:spacing w:line="300" w:lineRule="exact"/>
        <w:ind w:firstLineChars="150" w:firstLine="315"/>
        <w:jc w:val="left"/>
        <w:rPr>
          <w:rFonts w:ascii="微软雅黑" w:eastAsia="微软雅黑" w:hAnsi="微软雅黑"/>
        </w:rPr>
      </w:pPr>
      <w:r w:rsidRPr="009E2B4A">
        <w:rPr>
          <w:rFonts w:ascii="微软雅黑" w:eastAsia="微软雅黑" w:hAnsi="微软雅黑" w:hint="eastAsia"/>
        </w:rPr>
        <w:t>项目明细：</w:t>
      </w:r>
    </w:p>
    <w:p w14:paraId="03E98DAD" w14:textId="77777777" w:rsidR="00C70FAD" w:rsidRPr="009E2B4A" w:rsidRDefault="00C70FAD" w:rsidP="00F93772">
      <w:pPr>
        <w:spacing w:line="300" w:lineRule="exact"/>
        <w:ind w:firstLineChars="150" w:firstLine="315"/>
        <w:jc w:val="left"/>
        <w:rPr>
          <w:rFonts w:ascii="微软雅黑" w:eastAsia="微软雅黑" w:hAnsi="微软雅黑"/>
        </w:rPr>
      </w:pPr>
    </w:p>
    <w:tbl>
      <w:tblPr>
        <w:tblW w:w="7020" w:type="dxa"/>
        <w:jc w:val="center"/>
        <w:tblLook w:val="04A0" w:firstRow="1" w:lastRow="0" w:firstColumn="1" w:lastColumn="0" w:noHBand="0" w:noVBand="1"/>
      </w:tblPr>
      <w:tblGrid>
        <w:gridCol w:w="660"/>
        <w:gridCol w:w="1540"/>
        <w:gridCol w:w="660"/>
        <w:gridCol w:w="660"/>
        <w:gridCol w:w="3500"/>
      </w:tblGrid>
      <w:tr w:rsidR="00566C1B" w:rsidRPr="00566C1B" w14:paraId="0F2E6A14" w14:textId="77777777" w:rsidTr="00566C1B">
        <w:trPr>
          <w:trHeight w:val="435"/>
          <w:jc w:val="center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31ECC5EB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63719851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17ED545D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06CA2DB5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15483BE5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566C1B" w:rsidRPr="00566C1B" w14:paraId="6776BB51" w14:textId="77777777" w:rsidTr="00566C1B">
        <w:trPr>
          <w:trHeight w:val="43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A8495A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12AB22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操作桌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3BFBFE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3EF211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D9469C" w14:textId="77777777" w:rsidR="00566C1B" w:rsidRPr="00566C1B" w:rsidRDefault="00566C1B" w:rsidP="00566C1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规格：1400*700</w:t>
            </w:r>
          </w:p>
        </w:tc>
      </w:tr>
      <w:tr w:rsidR="00566C1B" w:rsidRPr="00566C1B" w14:paraId="4CBB53E2" w14:textId="77777777" w:rsidTr="00566C1B">
        <w:trPr>
          <w:trHeight w:val="43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FCFACD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2E654A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椅子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F0810D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93C043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43C3CD" w14:textId="77777777" w:rsidR="00566C1B" w:rsidRPr="00566C1B" w:rsidRDefault="00566C1B" w:rsidP="00566C1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购置成品椅子</w:t>
            </w:r>
          </w:p>
        </w:tc>
      </w:tr>
      <w:tr w:rsidR="00566C1B" w:rsidRPr="00566C1B" w14:paraId="6512A4E2" w14:textId="77777777" w:rsidTr="00566C1B">
        <w:trPr>
          <w:trHeight w:val="43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8DD8B9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BFFFF4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CB302D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03DD7B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5474D4" w14:textId="77777777" w:rsidR="00566C1B" w:rsidRPr="00566C1B" w:rsidRDefault="00566C1B" w:rsidP="00566C1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566C1B" w:rsidRPr="00566C1B" w14:paraId="3854C1DA" w14:textId="77777777" w:rsidTr="00566C1B">
        <w:trPr>
          <w:trHeight w:val="43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4C50F7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CAC58E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矮储物柜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09D0C6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9AFCE5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E4A32D" w14:textId="77777777" w:rsidR="00566C1B" w:rsidRPr="00566C1B" w:rsidRDefault="00566C1B" w:rsidP="00566C1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566C1B" w:rsidRPr="00566C1B" w14:paraId="63F7884F" w14:textId="77777777" w:rsidTr="00566C1B">
        <w:trPr>
          <w:trHeight w:val="43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9D8D22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3C0907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带植物座椅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330371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180535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8C7F2B" w14:textId="77777777" w:rsidR="00566C1B" w:rsidRPr="00566C1B" w:rsidRDefault="00566C1B" w:rsidP="00566C1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现场定制</w:t>
            </w:r>
          </w:p>
        </w:tc>
      </w:tr>
      <w:tr w:rsidR="00566C1B" w:rsidRPr="00566C1B" w14:paraId="4301A70F" w14:textId="77777777" w:rsidTr="00566C1B">
        <w:trPr>
          <w:trHeight w:val="43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3529EC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9619CD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68A9DD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493556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900AF8" w14:textId="77777777" w:rsidR="00566C1B" w:rsidRPr="00566C1B" w:rsidRDefault="00566C1B" w:rsidP="00566C1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定制墙面白板</w:t>
            </w:r>
          </w:p>
        </w:tc>
      </w:tr>
      <w:tr w:rsidR="00566C1B" w:rsidRPr="00566C1B" w14:paraId="6D30AEFA" w14:textId="77777777" w:rsidTr="00566C1B">
        <w:trPr>
          <w:trHeight w:val="43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72B18F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127CE4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可移动白板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4DE450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3C8E5A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2E02DD" w14:textId="77777777" w:rsidR="00566C1B" w:rsidRPr="00566C1B" w:rsidRDefault="00566C1B" w:rsidP="00566C1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购置成品可移动白板</w:t>
            </w:r>
          </w:p>
        </w:tc>
      </w:tr>
      <w:tr w:rsidR="00566C1B" w:rsidRPr="00566C1B" w14:paraId="3119A0FA" w14:textId="77777777" w:rsidTr="00566C1B">
        <w:trPr>
          <w:trHeight w:val="43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B58CBA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E4A897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墙面软扎板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248DC9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602546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82AC51" w14:textId="77777777" w:rsidR="00566C1B" w:rsidRPr="00566C1B" w:rsidRDefault="00566C1B" w:rsidP="00566C1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定制墙面软扎板</w:t>
            </w:r>
          </w:p>
        </w:tc>
      </w:tr>
      <w:tr w:rsidR="00566C1B" w:rsidRPr="00566C1B" w14:paraId="738734A7" w14:textId="77777777" w:rsidTr="00566C1B">
        <w:trPr>
          <w:trHeight w:val="43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4172E8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E21130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置物隔板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BA2F4A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B4DCFC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8E84BE" w14:textId="77777777" w:rsidR="00566C1B" w:rsidRPr="00566C1B" w:rsidRDefault="00566C1B" w:rsidP="00566C1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定制置物隔板</w:t>
            </w:r>
          </w:p>
        </w:tc>
      </w:tr>
      <w:tr w:rsidR="00566C1B" w:rsidRPr="00566C1B" w14:paraId="58E8C972" w14:textId="77777777" w:rsidTr="00566C1B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FBDD63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68D609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休闲桌椅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E80483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020F81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196948" w14:textId="77777777" w:rsidR="00566C1B" w:rsidRPr="00566C1B" w:rsidRDefault="00566C1B" w:rsidP="00566C1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一桌两椅组合</w:t>
            </w:r>
          </w:p>
        </w:tc>
      </w:tr>
      <w:tr w:rsidR="00566C1B" w:rsidRPr="00566C1B" w14:paraId="0421AA48" w14:textId="77777777" w:rsidTr="00566C1B">
        <w:trPr>
          <w:trHeight w:val="43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84EF88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E61B70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轨道隔板墙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B741E0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66EBF8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774869" w14:textId="77777777" w:rsidR="00566C1B" w:rsidRPr="00566C1B" w:rsidRDefault="00566C1B" w:rsidP="00566C1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吊轨隔音板，不用时可推到墙面。</w:t>
            </w:r>
          </w:p>
        </w:tc>
      </w:tr>
      <w:tr w:rsidR="00566C1B" w:rsidRPr="00566C1B" w14:paraId="0F15ED3C" w14:textId="77777777" w:rsidTr="00566C1B">
        <w:trPr>
          <w:trHeight w:val="6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8E403C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42FA7D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906C32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938B63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572AE9" w14:textId="77777777" w:rsidR="00566C1B" w:rsidRPr="00566C1B" w:rsidRDefault="00566C1B" w:rsidP="00566C1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14:paraId="573AE04D" w14:textId="77777777" w:rsidR="000153FB" w:rsidRDefault="000153FB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08BBCB15" w14:textId="77777777" w:rsidR="00C70FAD" w:rsidRDefault="00C70FAD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276AA7B1" w14:textId="77777777" w:rsidR="00C70FAD" w:rsidRDefault="00C70FAD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41AFFA95" w14:textId="77777777" w:rsidR="00C70FAD" w:rsidRDefault="00C70FAD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172CF255" w14:textId="77777777" w:rsidR="00C70FAD" w:rsidRDefault="00C70FAD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3259764E" w14:textId="77777777" w:rsidR="00C70FAD" w:rsidRDefault="00C70FAD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2D1C567E" w14:textId="77777777" w:rsidR="00C70FAD" w:rsidRDefault="00C70FAD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332EF68B" w14:textId="77777777" w:rsidR="00C70FAD" w:rsidRDefault="00C70FAD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2BB4F303" w14:textId="77777777" w:rsidR="00C70FAD" w:rsidRDefault="00C70FAD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57DB7CA0" w14:textId="77777777" w:rsidR="00C70FAD" w:rsidRDefault="00C70FAD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1A48EB5B" w14:textId="77777777" w:rsidR="00C70FAD" w:rsidRDefault="00C70FAD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7A79C4BE" w14:textId="77777777" w:rsidR="000153FB" w:rsidRDefault="000153FB" w:rsidP="000153FB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  <w:r>
        <w:rPr>
          <w:rFonts w:ascii="微软雅黑" w:eastAsia="微软雅黑" w:hAnsi="微软雅黑" w:hint="eastAsia"/>
          <w:b/>
          <w:color w:val="5F497A" w:themeColor="accent4" w:themeShade="BF"/>
        </w:rPr>
        <w:t>4</w:t>
      </w:r>
      <w:r w:rsidRPr="0001740F">
        <w:rPr>
          <w:rFonts w:ascii="微软雅黑" w:eastAsia="微软雅黑" w:hAnsi="微软雅黑" w:hint="eastAsia"/>
          <w:b/>
          <w:color w:val="5F497A" w:themeColor="accent4" w:themeShade="BF"/>
        </w:rPr>
        <w:t>F：</w:t>
      </w:r>
    </w:p>
    <w:p w14:paraId="2C7DA031" w14:textId="77777777" w:rsidR="000A3AEE" w:rsidRDefault="000A3AEE" w:rsidP="000153FB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</w:p>
    <w:p w14:paraId="6A773251" w14:textId="77777777" w:rsidR="00C91A9A" w:rsidRPr="00884377" w:rsidRDefault="00C91A9A" w:rsidP="00C91A9A">
      <w:pPr>
        <w:spacing w:line="300" w:lineRule="exact"/>
        <w:ind w:firstLineChars="100" w:firstLine="21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四层总平面</w:t>
      </w:r>
      <w:r w:rsidRPr="00884377">
        <w:rPr>
          <w:rFonts w:ascii="微软雅黑" w:eastAsia="微软雅黑" w:hAnsi="微软雅黑" w:hint="eastAsia"/>
        </w:rPr>
        <w:t>：</w:t>
      </w:r>
    </w:p>
    <w:p w14:paraId="79D2484E" w14:textId="77777777" w:rsidR="00C91A9A" w:rsidRDefault="00964016" w:rsidP="00C91A9A">
      <w:pPr>
        <w:jc w:val="center"/>
        <w:rPr>
          <w:rFonts w:ascii="微软雅黑" w:eastAsia="微软雅黑" w:hAnsi="微软雅黑"/>
        </w:rPr>
      </w:pPr>
      <w:r w:rsidRPr="00964016">
        <w:rPr>
          <w:rFonts w:ascii="微软雅黑" w:eastAsia="微软雅黑" w:hAnsi="微软雅黑"/>
          <w:noProof/>
        </w:rPr>
        <w:drawing>
          <wp:inline distT="0" distB="0" distL="0" distR="0" wp14:anchorId="05551E8B" wp14:editId="2D816D86">
            <wp:extent cx="6645910" cy="2518016"/>
            <wp:effectExtent l="0" t="0" r="0" b="0"/>
            <wp:docPr id="112" name="图片 112" descr="E:\苏楠楠\2015项目\Q清华李兆基大楼创新模块制作项目\平面图\四层总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E:\苏楠楠\2015项目\Q清华李兆基大楼创新模块制作项目\平面图\四层总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18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CD458" w14:textId="77777777" w:rsidR="00C91A9A" w:rsidRDefault="00C91A9A" w:rsidP="000153FB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</w:p>
    <w:p w14:paraId="39DAFF1F" w14:textId="77777777" w:rsidR="000A3AEE" w:rsidRPr="0001740F" w:rsidRDefault="000A3AEE" w:rsidP="000153FB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</w:p>
    <w:p w14:paraId="217A2939" w14:textId="77777777" w:rsidR="000153FB" w:rsidRDefault="000153FB" w:rsidP="000153FB">
      <w:pPr>
        <w:spacing w:line="30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4099~4097学生创新社团</w:t>
      </w:r>
    </w:p>
    <w:p w14:paraId="668C24D4" w14:textId="77777777" w:rsidR="00C70FAD" w:rsidRDefault="00C70FAD" w:rsidP="000153FB">
      <w:pPr>
        <w:spacing w:line="300" w:lineRule="exact"/>
        <w:jc w:val="left"/>
        <w:rPr>
          <w:rFonts w:ascii="微软雅黑" w:eastAsia="微软雅黑" w:hAnsi="微软雅黑"/>
        </w:rPr>
      </w:pPr>
    </w:p>
    <w:p w14:paraId="296DD0E7" w14:textId="77777777" w:rsidR="000153FB" w:rsidRPr="00A235AD" w:rsidRDefault="000153FB" w:rsidP="000153FB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效果参考：</w:t>
      </w:r>
    </w:p>
    <w:p w14:paraId="74F3F95E" w14:textId="77777777" w:rsidR="000153FB" w:rsidRDefault="000153FB" w:rsidP="000153FB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59537BE7" wp14:editId="72C53F08">
            <wp:extent cx="3228229" cy="2017013"/>
            <wp:effectExtent l="19050" t="0" r="0" b="0"/>
            <wp:docPr id="31" name="图片 18" descr="E:\苏楠楠\2014项目\THU清华大学李兆基大楼创客空间设计\资料\清华全部项目\2F+4F效果图\4F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苏楠楠\2014项目\THU清华大学李兆基大楼创客空间设计\资料\清华全部项目\2F+4F效果图\4F-1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573" cy="2018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</w:rPr>
        <w:drawing>
          <wp:inline distT="0" distB="0" distL="0" distR="0" wp14:anchorId="14100840" wp14:editId="461939EB">
            <wp:extent cx="3233033" cy="2020014"/>
            <wp:effectExtent l="19050" t="0" r="5467" b="0"/>
            <wp:docPr id="32" name="图片 19" descr="E:\苏楠楠\2014项目\THU清华大学李兆基大楼创客空间设计\资料\清华全部项目\2F+4F效果图\4F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苏楠楠\2014项目\THU清华大学李兆基大楼创客空间设计\资料\清华全部项目\2F+4F效果图\4F-2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75" cy="2019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B287FA" w14:textId="77777777" w:rsidR="000A3AEE" w:rsidRDefault="000A3AEE" w:rsidP="000153FB">
      <w:pPr>
        <w:jc w:val="center"/>
        <w:rPr>
          <w:rFonts w:ascii="微软雅黑" w:eastAsia="微软雅黑" w:hAnsi="微软雅黑"/>
        </w:rPr>
      </w:pPr>
    </w:p>
    <w:p w14:paraId="32177356" w14:textId="77777777" w:rsidR="00F21463" w:rsidRDefault="00F21463" w:rsidP="00F21463">
      <w:pPr>
        <w:spacing w:line="300" w:lineRule="exact"/>
        <w:jc w:val="left"/>
        <w:rPr>
          <w:rFonts w:ascii="微软雅黑" w:eastAsia="微软雅黑" w:hAnsi="微软雅黑"/>
        </w:rPr>
      </w:pPr>
      <w:r w:rsidRPr="00F21463">
        <w:rPr>
          <w:rFonts w:ascii="微软雅黑" w:eastAsia="微软雅黑" w:hAnsi="微软雅黑" w:hint="eastAsia"/>
        </w:rPr>
        <w:t>平面布置图：</w:t>
      </w:r>
    </w:p>
    <w:p w14:paraId="48B08B33" w14:textId="77777777" w:rsidR="00271DE7" w:rsidRPr="00F21463" w:rsidRDefault="00271DE7" w:rsidP="00F21463">
      <w:pPr>
        <w:spacing w:line="300" w:lineRule="exact"/>
        <w:jc w:val="left"/>
        <w:rPr>
          <w:rFonts w:ascii="微软雅黑" w:eastAsia="微软雅黑" w:hAnsi="微软雅黑"/>
        </w:rPr>
      </w:pPr>
    </w:p>
    <w:p w14:paraId="37D8FF04" w14:textId="77777777" w:rsidR="00EE3E19" w:rsidRDefault="007D69CA" w:rsidP="00F21463">
      <w:pPr>
        <w:rPr>
          <w:noProof/>
        </w:rPr>
      </w:pPr>
      <w:r>
        <w:rPr>
          <w:noProof/>
        </w:rPr>
        <w:drawing>
          <wp:inline distT="0" distB="0" distL="0" distR="0" wp14:anchorId="50CFCED3" wp14:editId="4F3E686A">
            <wp:extent cx="6642100" cy="1932305"/>
            <wp:effectExtent l="0" t="0" r="0" b="0"/>
            <wp:docPr id="19" name="图片 19" descr="E:\苏楠楠\2015项目\Q清华李兆基大楼创新模块制作项目\平面图\4444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苏楠楠\2015项目\Q清华李兆基大楼创新模块制作项目\平面图\444444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C0DFA" w14:textId="77777777" w:rsidR="000A3AEE" w:rsidRDefault="000A3AEE" w:rsidP="00F21463">
      <w:pPr>
        <w:rPr>
          <w:noProof/>
        </w:rPr>
      </w:pPr>
    </w:p>
    <w:p w14:paraId="3B70FB46" w14:textId="77777777" w:rsidR="000A3AEE" w:rsidRDefault="000A3AEE" w:rsidP="00F21463">
      <w:pPr>
        <w:rPr>
          <w:noProof/>
        </w:rPr>
      </w:pPr>
    </w:p>
    <w:p w14:paraId="786482E5" w14:textId="77777777" w:rsidR="000A3AEE" w:rsidRDefault="000A3AEE" w:rsidP="00F21463">
      <w:pPr>
        <w:rPr>
          <w:noProof/>
        </w:rPr>
      </w:pPr>
    </w:p>
    <w:p w14:paraId="42FE7C8F" w14:textId="77777777" w:rsidR="003742DF" w:rsidRPr="00F21463" w:rsidRDefault="003742DF" w:rsidP="003742DF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项目明细：</w:t>
      </w:r>
    </w:p>
    <w:tbl>
      <w:tblPr>
        <w:tblW w:w="7020" w:type="dxa"/>
        <w:jc w:val="center"/>
        <w:tblLook w:val="04A0" w:firstRow="1" w:lastRow="0" w:firstColumn="1" w:lastColumn="0" w:noHBand="0" w:noVBand="1"/>
      </w:tblPr>
      <w:tblGrid>
        <w:gridCol w:w="660"/>
        <w:gridCol w:w="1540"/>
        <w:gridCol w:w="660"/>
        <w:gridCol w:w="660"/>
        <w:gridCol w:w="3500"/>
      </w:tblGrid>
      <w:tr w:rsidR="00EE3E19" w:rsidRPr="00EE3E19" w14:paraId="05C35970" w14:textId="77777777" w:rsidTr="000A3AEE">
        <w:trPr>
          <w:trHeight w:val="258"/>
          <w:jc w:val="center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37FD4D0C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0B8189B3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038C3E52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363F7C4C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3C904567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EE3E19" w:rsidRPr="00EE3E19" w14:paraId="15E8A0E3" w14:textId="77777777" w:rsidTr="000A3AEE">
        <w:trPr>
          <w:trHeight w:val="219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AC912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1097E5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操作桌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A01CA8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784B99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F8FC02" w14:textId="77777777" w:rsidR="00EE3E19" w:rsidRPr="00EE3E19" w:rsidRDefault="00EE3E19" w:rsidP="00EE3E1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规格：1400*700</w:t>
            </w:r>
          </w:p>
        </w:tc>
      </w:tr>
      <w:tr w:rsidR="00EE3E19" w:rsidRPr="00EE3E19" w14:paraId="3AD903D3" w14:textId="77777777" w:rsidTr="000A3AEE">
        <w:trPr>
          <w:trHeight w:val="257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70D4DF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A32F87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椅子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631093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7FE2FF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341365" w14:textId="77777777" w:rsidR="00EE3E19" w:rsidRPr="00EE3E19" w:rsidRDefault="00EE3E19" w:rsidP="00EE3E1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购置成品椅子</w:t>
            </w:r>
          </w:p>
        </w:tc>
      </w:tr>
      <w:tr w:rsidR="00EE3E19" w:rsidRPr="00EE3E19" w14:paraId="0243C8EA" w14:textId="77777777" w:rsidTr="000A3AEE">
        <w:trPr>
          <w:trHeight w:val="309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74927D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24A146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4BC86E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55012D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1ACD53" w14:textId="77777777" w:rsidR="00EE3E19" w:rsidRPr="00EE3E19" w:rsidRDefault="00EE3E19" w:rsidP="00EE3E1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EE3E19" w:rsidRPr="00EE3E19" w14:paraId="1C12FD86" w14:textId="77777777" w:rsidTr="000A3AEE">
        <w:trPr>
          <w:trHeight w:val="332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7F71BA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3AD9AC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矮储物柜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BD51A8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F28061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340E3C" w14:textId="77777777" w:rsidR="00EE3E19" w:rsidRPr="00EE3E19" w:rsidRDefault="00EE3E19" w:rsidP="00EE3E1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EE3E19" w:rsidRPr="00EE3E19" w14:paraId="119ECE10" w14:textId="77777777" w:rsidTr="000A3AEE">
        <w:trPr>
          <w:trHeight w:val="86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94BC79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0F29AD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墙面软扎板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BEA2C5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773FFF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DF1113" w14:textId="77777777" w:rsidR="00EE3E19" w:rsidRPr="00EE3E19" w:rsidRDefault="00EE3E19" w:rsidP="00EE3E1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定制墙面软扎板</w:t>
            </w:r>
          </w:p>
        </w:tc>
      </w:tr>
      <w:tr w:rsidR="00EE3E19" w:rsidRPr="00EE3E19" w14:paraId="28B61D80" w14:textId="77777777" w:rsidTr="000A3AEE">
        <w:trPr>
          <w:trHeight w:val="142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53EC38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99E0DB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541A76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87DFBB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9EF1FB" w14:textId="77777777" w:rsidR="00EE3E19" w:rsidRPr="00EE3E19" w:rsidRDefault="00EE3E19" w:rsidP="00EE3E1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定制墙面白板</w:t>
            </w:r>
          </w:p>
        </w:tc>
      </w:tr>
      <w:tr w:rsidR="00EE3E19" w:rsidRPr="00EE3E19" w14:paraId="2E8A64BC" w14:textId="77777777" w:rsidTr="000A3AEE">
        <w:trPr>
          <w:trHeight w:val="261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967FF4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B7A648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带植物座椅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72EEB3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3C1AFF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E49DE7" w14:textId="77777777" w:rsidR="00EE3E19" w:rsidRPr="00EE3E19" w:rsidRDefault="00EE3E19" w:rsidP="00EE3E1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现场定制</w:t>
            </w:r>
          </w:p>
        </w:tc>
      </w:tr>
      <w:tr w:rsidR="00EE3E19" w:rsidRPr="00EE3E19" w14:paraId="6C70816C" w14:textId="77777777" w:rsidTr="000A3AEE">
        <w:trPr>
          <w:trHeight w:val="35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475485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822C16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置物隔板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E2238E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7AD713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99E199" w14:textId="77777777" w:rsidR="00EE3E19" w:rsidRPr="00EE3E19" w:rsidRDefault="00EE3E19" w:rsidP="00EE3E1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定制置物隔板</w:t>
            </w:r>
          </w:p>
        </w:tc>
      </w:tr>
      <w:tr w:rsidR="00EE3E19" w:rsidRPr="00EE3E19" w14:paraId="5C875F5A" w14:textId="77777777" w:rsidTr="003742DF">
        <w:trPr>
          <w:trHeight w:val="6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21FA15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83B632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F16958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630BE5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CC0924" w14:textId="77777777" w:rsidR="00EE3E19" w:rsidRPr="00EE3E19" w:rsidRDefault="00EE3E19" w:rsidP="00EE3E1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14:paraId="5061DF27" w14:textId="77777777" w:rsidR="000153FB" w:rsidRDefault="000153FB" w:rsidP="000153FB">
      <w:pPr>
        <w:spacing w:line="300" w:lineRule="exact"/>
        <w:ind w:firstLineChars="200" w:firstLine="420"/>
        <w:jc w:val="left"/>
        <w:rPr>
          <w:rFonts w:ascii="微软雅黑" w:eastAsia="微软雅黑" w:hAnsi="微软雅黑"/>
          <w:color w:val="548DD4" w:themeColor="text2" w:themeTint="99"/>
        </w:rPr>
      </w:pPr>
    </w:p>
    <w:p w14:paraId="55BAC4BE" w14:textId="77777777" w:rsidR="000A3AEE" w:rsidRDefault="000A3AEE" w:rsidP="000153FB">
      <w:pPr>
        <w:spacing w:line="300" w:lineRule="exact"/>
        <w:ind w:firstLineChars="200" w:firstLine="420"/>
        <w:jc w:val="left"/>
        <w:rPr>
          <w:rFonts w:ascii="微软雅黑" w:eastAsia="微软雅黑" w:hAnsi="微软雅黑"/>
          <w:color w:val="548DD4" w:themeColor="text2" w:themeTint="99"/>
        </w:rPr>
      </w:pPr>
    </w:p>
    <w:p w14:paraId="791A843D" w14:textId="77777777" w:rsidR="00884377" w:rsidRDefault="000153FB" w:rsidP="00884377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  <w:r>
        <w:rPr>
          <w:rFonts w:ascii="微软雅黑" w:eastAsia="微软雅黑" w:hAnsi="微软雅黑" w:hint="eastAsia"/>
          <w:b/>
          <w:color w:val="5F497A" w:themeColor="accent4" w:themeShade="BF"/>
        </w:rPr>
        <w:t>3</w:t>
      </w:r>
      <w:r w:rsidRPr="0001740F">
        <w:rPr>
          <w:rFonts w:ascii="微软雅黑" w:eastAsia="微软雅黑" w:hAnsi="微软雅黑" w:hint="eastAsia"/>
          <w:b/>
          <w:color w:val="5F497A" w:themeColor="accent4" w:themeShade="BF"/>
        </w:rPr>
        <w:t>F：</w:t>
      </w:r>
    </w:p>
    <w:p w14:paraId="0950027D" w14:textId="77777777" w:rsidR="000A3AEE" w:rsidRPr="00884377" w:rsidRDefault="000A3AEE" w:rsidP="00884377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</w:p>
    <w:p w14:paraId="5D7C1F4B" w14:textId="77777777" w:rsidR="00884377" w:rsidRPr="00884377" w:rsidRDefault="00884377" w:rsidP="00884377">
      <w:pPr>
        <w:spacing w:line="300" w:lineRule="exact"/>
        <w:ind w:firstLineChars="100" w:firstLine="21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三层总平面</w:t>
      </w:r>
      <w:r w:rsidRPr="00884377">
        <w:rPr>
          <w:rFonts w:ascii="微软雅黑" w:eastAsia="微软雅黑" w:hAnsi="微软雅黑" w:hint="eastAsia"/>
        </w:rPr>
        <w:t>：</w:t>
      </w:r>
    </w:p>
    <w:p w14:paraId="7DC96EB0" w14:textId="77777777" w:rsidR="00884377" w:rsidRDefault="00884377" w:rsidP="00884377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28389CB3" wp14:editId="1EE051FA">
            <wp:extent cx="6642100" cy="2510155"/>
            <wp:effectExtent l="0" t="0" r="0" b="0"/>
            <wp:docPr id="110" name="图片 110" descr="E:\苏楠楠\2015项目\Q清华李兆基大楼创新模块制作项目\平面图\三层总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E:\苏楠楠\2015项目\Q清华李兆基大楼创新模块制作项目\平面图\三层总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84C1A" w14:textId="77777777" w:rsidR="00884377" w:rsidRDefault="00884377" w:rsidP="000153FB">
      <w:pPr>
        <w:spacing w:line="300" w:lineRule="exact"/>
        <w:jc w:val="left"/>
        <w:rPr>
          <w:rFonts w:ascii="微软雅黑" w:eastAsia="微软雅黑" w:hAnsi="微软雅黑"/>
        </w:rPr>
      </w:pPr>
    </w:p>
    <w:p w14:paraId="5A7C4627" w14:textId="77777777" w:rsidR="000A3AEE" w:rsidRPr="00884377" w:rsidRDefault="000A3AEE" w:rsidP="000153FB">
      <w:pPr>
        <w:spacing w:line="300" w:lineRule="exact"/>
        <w:jc w:val="left"/>
        <w:rPr>
          <w:rFonts w:ascii="微软雅黑" w:eastAsia="微软雅黑" w:hAnsi="微软雅黑"/>
        </w:rPr>
      </w:pPr>
    </w:p>
    <w:p w14:paraId="6C9C35A9" w14:textId="77777777" w:rsidR="000153FB" w:rsidRPr="00AA5D16" w:rsidRDefault="000E3DBF" w:rsidP="00AA5D16">
      <w:pPr>
        <w:pStyle w:val="a9"/>
        <w:numPr>
          <w:ilvl w:val="0"/>
          <w:numId w:val="3"/>
        </w:numPr>
        <w:spacing w:line="300" w:lineRule="exact"/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开放</w:t>
      </w:r>
      <w:r w:rsidR="000153FB" w:rsidRPr="00AA5D16">
        <w:rPr>
          <w:rFonts w:ascii="微软雅黑" w:eastAsia="微软雅黑" w:hAnsi="微软雅黑" w:hint="eastAsia"/>
        </w:rPr>
        <w:t>办公室</w:t>
      </w:r>
    </w:p>
    <w:p w14:paraId="3FC37906" w14:textId="36AC158B" w:rsidR="00AA5D16" w:rsidRPr="00A235AD" w:rsidRDefault="000E3DBF" w:rsidP="00AA5D16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平面布置图</w:t>
      </w:r>
      <w:r w:rsidR="00AA5D16">
        <w:rPr>
          <w:rFonts w:ascii="微软雅黑" w:eastAsia="微软雅黑" w:hAnsi="微软雅黑" w:hint="eastAsia"/>
        </w:rPr>
        <w:t>：</w:t>
      </w:r>
      <w:ins w:id="18" w:author="Woody 德宇 Wang 王" w:date="2015-08-09T07:19:00Z">
        <w:r w:rsidR="00E25520">
          <w:rPr>
            <w:rFonts w:ascii="微软雅黑" w:eastAsia="微软雅黑" w:hAnsi="微软雅黑" w:hint="eastAsia"/>
          </w:rPr>
          <w:t>每个小办公室里添加一个储物柜，供3人使用</w:t>
        </w:r>
      </w:ins>
    </w:p>
    <w:p w14:paraId="4906B2EC" w14:textId="77777777" w:rsidR="00AA5D16" w:rsidRDefault="000C3B83" w:rsidP="007B3B8B">
      <w:pPr>
        <w:pStyle w:val="a9"/>
        <w:ind w:left="420" w:firstLineChars="0" w:firstLine="0"/>
        <w:jc w:val="center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1EB59A38" wp14:editId="37EA2B3D">
            <wp:extent cx="5140801" cy="2941607"/>
            <wp:effectExtent l="0" t="0" r="0" b="0"/>
            <wp:docPr id="7" name="图片 7" descr="E:\苏楠楠\2015项目\Q清华李兆基大楼创新模块制作项目\图片\33333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苏楠楠\2015项目\Q清华李兆基大楼创新模块制作项目\图片\3333333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051" cy="2963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AD61D" w14:textId="77777777" w:rsidR="000E3DBF" w:rsidRPr="00A8252D" w:rsidRDefault="00A8252D" w:rsidP="00A8252D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项目明细：</w:t>
      </w:r>
    </w:p>
    <w:tbl>
      <w:tblPr>
        <w:tblW w:w="6885" w:type="dxa"/>
        <w:jc w:val="center"/>
        <w:tblLook w:val="04A0" w:firstRow="1" w:lastRow="0" w:firstColumn="1" w:lastColumn="0" w:noHBand="0" w:noVBand="1"/>
      </w:tblPr>
      <w:tblGrid>
        <w:gridCol w:w="660"/>
        <w:gridCol w:w="1540"/>
        <w:gridCol w:w="660"/>
        <w:gridCol w:w="660"/>
        <w:gridCol w:w="3365"/>
      </w:tblGrid>
      <w:tr w:rsidR="00B647EA" w:rsidRPr="00B647EA" w14:paraId="0322A7F9" w14:textId="77777777" w:rsidTr="007B3B8B">
        <w:trPr>
          <w:trHeight w:val="465"/>
          <w:jc w:val="center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37C4C9DD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1380E706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532B8C72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48B7E541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3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51E2C169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B647EA" w:rsidRPr="00B647EA" w14:paraId="402BFA45" w14:textId="77777777" w:rsidTr="007B3B8B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92B23A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CC52D0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隔断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91A3B7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429F7C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ED4991" w14:textId="77777777" w:rsidR="00B647EA" w:rsidRPr="00B647EA" w:rsidRDefault="00B647EA" w:rsidP="007B3B8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软木板、玻璃和门组合隔断</w:t>
            </w:r>
          </w:p>
        </w:tc>
      </w:tr>
      <w:tr w:rsidR="00B647EA" w:rsidRPr="00B647EA" w14:paraId="39A3C5BA" w14:textId="77777777" w:rsidTr="007B3B8B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2D048D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148D1C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办公桌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76369F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1A6E98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3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11883A" w14:textId="77777777" w:rsidR="00B647EA" w:rsidRPr="00B647EA" w:rsidRDefault="00B647EA" w:rsidP="007B3B8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规格：1400*700</w:t>
            </w:r>
          </w:p>
        </w:tc>
      </w:tr>
      <w:tr w:rsidR="00B647EA" w:rsidRPr="00B647EA" w14:paraId="775F73DC" w14:textId="77777777" w:rsidTr="007B3B8B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E5544C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DFDEBF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办公椅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7117E1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AE126B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3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055A20" w14:textId="77777777" w:rsidR="00B647EA" w:rsidRPr="00B647EA" w:rsidRDefault="00B647EA" w:rsidP="007B3B8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购置办公椅</w:t>
            </w:r>
          </w:p>
        </w:tc>
      </w:tr>
      <w:tr w:rsidR="00B647EA" w:rsidRPr="00B647EA" w14:paraId="4E5F94C7" w14:textId="77777777" w:rsidTr="007B3B8B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ECB0E4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4AD8F2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7185A5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20DA98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3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6EAFEB" w14:textId="77777777" w:rsidR="00B647EA" w:rsidRPr="00B647EA" w:rsidRDefault="00B647EA" w:rsidP="007B3B8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B647EA" w:rsidRPr="00B647EA" w14:paraId="28938DFB" w14:textId="77777777" w:rsidTr="007B3B8B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DB6EEF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3B9C17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墙面软扎板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E01352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51F905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3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CB128E" w14:textId="77777777" w:rsidR="00B647EA" w:rsidRPr="00B647EA" w:rsidRDefault="00B647EA" w:rsidP="007B3B8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定制墙面软扎板</w:t>
            </w:r>
          </w:p>
        </w:tc>
      </w:tr>
      <w:tr w:rsidR="00B647EA" w:rsidRPr="00B647EA" w14:paraId="0493C315" w14:textId="77777777" w:rsidTr="007B3B8B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BA9918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900F6C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休闲桌椅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AC9D0A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117DBF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11DE8D" w14:textId="77777777" w:rsidR="00B647EA" w:rsidRPr="00B647EA" w:rsidRDefault="00B647EA" w:rsidP="007B3B8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一桌四椅组合</w:t>
            </w:r>
          </w:p>
        </w:tc>
      </w:tr>
      <w:tr w:rsidR="00B647EA" w:rsidRPr="00B647EA" w14:paraId="7BE435BA" w14:textId="77777777" w:rsidTr="007B3B8B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AFB9D9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797CAA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沙发茶几组合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B086DD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327E90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2E2F94" w14:textId="77777777" w:rsidR="00B647EA" w:rsidRPr="00B647EA" w:rsidRDefault="00B647EA" w:rsidP="007B3B8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6人/组</w:t>
            </w:r>
          </w:p>
        </w:tc>
      </w:tr>
      <w:tr w:rsidR="00D138DF" w:rsidRPr="00B647EA" w14:paraId="4EE9B3C6" w14:textId="77777777" w:rsidTr="007B3B8B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EE0F3C" w14:textId="77777777" w:rsidR="00D138DF" w:rsidRPr="00B647EA" w:rsidRDefault="00D138DF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CB7BF0" w14:textId="77777777" w:rsidR="00D138DF" w:rsidRPr="00B647EA" w:rsidRDefault="00D138DF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置物隔板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5E8BDE" w14:textId="77777777" w:rsidR="00D138DF" w:rsidRPr="00B647EA" w:rsidRDefault="00D138DF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2889C9" w14:textId="77777777" w:rsidR="00D138DF" w:rsidRPr="00B647EA" w:rsidRDefault="00D138DF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3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3A9818" w14:textId="77777777" w:rsidR="00D138DF" w:rsidRPr="00B647EA" w:rsidRDefault="00D138DF" w:rsidP="007B3B8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定制置物隔板</w:t>
            </w:r>
          </w:p>
        </w:tc>
      </w:tr>
      <w:tr w:rsidR="00B647EA" w:rsidRPr="00B647EA" w14:paraId="6E7C3335" w14:textId="77777777" w:rsidTr="007B3B8B">
        <w:trPr>
          <w:trHeight w:val="6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A291B6" w14:textId="77777777" w:rsidR="00B647EA" w:rsidRPr="00B647EA" w:rsidRDefault="00D138DF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BCEAB4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84D155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5F90D5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3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4404E3" w14:textId="77777777" w:rsidR="00B647EA" w:rsidRPr="00B647EA" w:rsidRDefault="00B647EA" w:rsidP="007B3B8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14:paraId="2DC561AE" w14:textId="77777777" w:rsidR="00C70FAD" w:rsidRDefault="00C70FAD" w:rsidP="00932461">
      <w:pPr>
        <w:spacing w:line="300" w:lineRule="exact"/>
        <w:ind w:firstLineChars="200" w:firstLine="420"/>
        <w:jc w:val="left"/>
        <w:rPr>
          <w:rFonts w:ascii="微软雅黑" w:eastAsia="微软雅黑" w:hAnsi="微软雅黑"/>
        </w:rPr>
      </w:pPr>
    </w:p>
    <w:p w14:paraId="08411992" w14:textId="77777777" w:rsidR="000A3AEE" w:rsidRDefault="000A3AEE" w:rsidP="00932461">
      <w:pPr>
        <w:spacing w:line="300" w:lineRule="exact"/>
        <w:ind w:firstLineChars="200" w:firstLine="420"/>
        <w:jc w:val="left"/>
        <w:rPr>
          <w:rFonts w:ascii="微软雅黑" w:eastAsia="微软雅黑" w:hAnsi="微软雅黑"/>
        </w:rPr>
      </w:pPr>
    </w:p>
    <w:p w14:paraId="447EA2D9" w14:textId="77777777" w:rsidR="00FB7E30" w:rsidRPr="00C70FAD" w:rsidRDefault="00932461" w:rsidP="00FB7E30">
      <w:pPr>
        <w:spacing w:line="36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  <w:r w:rsidRPr="00C70FAD">
        <w:rPr>
          <w:rFonts w:ascii="微软雅黑" w:eastAsia="微软雅黑" w:hAnsi="微软雅黑" w:hint="eastAsia"/>
          <w:b/>
          <w:color w:val="5F497A" w:themeColor="accent4" w:themeShade="BF"/>
        </w:rPr>
        <w:t>家具风格参考：</w:t>
      </w:r>
    </w:p>
    <w:p w14:paraId="493A2A22" w14:textId="4ED68D39" w:rsidR="00FB7E30" w:rsidRDefault="00FB7E30" w:rsidP="00FB7E30">
      <w:pPr>
        <w:spacing w:line="360" w:lineRule="exact"/>
        <w:jc w:val="left"/>
        <w:rPr>
          <w:rFonts w:ascii="微软雅黑" w:eastAsia="微软雅黑" w:hAnsi="微软雅黑"/>
        </w:rPr>
      </w:pPr>
      <w:r w:rsidRPr="008B2D7A">
        <w:rPr>
          <w:rFonts w:ascii="微软雅黑" w:eastAsia="微软雅黑" w:hAnsi="微软雅黑" w:hint="eastAsia"/>
        </w:rPr>
        <w:t xml:space="preserve">    选取家具的标准</w:t>
      </w:r>
      <w:ins w:id="19" w:author="Woody 德宇 Wang 王" w:date="2015-08-09T07:18:00Z">
        <w:r w:rsidR="00E25520">
          <w:rPr>
            <w:rFonts w:ascii="微软雅黑" w:eastAsia="微软雅黑" w:hAnsi="微软雅黑" w:hint="eastAsia"/>
          </w:rPr>
          <w:t>：是否可以购买到？还是需要定制？注意选用质量好的五金件，耐用可靠</w:t>
        </w:r>
      </w:ins>
    </w:p>
    <w:p w14:paraId="576F493F" w14:textId="77777777" w:rsidR="00FB7E30" w:rsidRDefault="00FB7E30" w:rsidP="00FB7E30">
      <w:pPr>
        <w:spacing w:line="36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 </w:t>
      </w:r>
      <w:r w:rsidRPr="008B2D7A">
        <w:rPr>
          <w:rFonts w:ascii="微软雅黑" w:eastAsia="微软雅黑" w:hAnsi="微软雅黑" w:hint="eastAsia"/>
        </w:rPr>
        <w:t>①以北欧风格为主；</w:t>
      </w:r>
    </w:p>
    <w:p w14:paraId="6359C921" w14:textId="77777777" w:rsidR="00FB7E30" w:rsidRDefault="00FB7E30" w:rsidP="00FB7E30">
      <w:pPr>
        <w:spacing w:line="36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 </w:t>
      </w:r>
      <w:r w:rsidRPr="008B2D7A">
        <w:rPr>
          <w:rFonts w:ascii="微软雅黑" w:eastAsia="微软雅黑" w:hAnsi="微软雅黑" w:hint="eastAsia"/>
        </w:rPr>
        <w:t>②简洁大气实用；</w:t>
      </w:r>
    </w:p>
    <w:p w14:paraId="0685EFA0" w14:textId="77777777" w:rsidR="00FB7E30" w:rsidRDefault="00FB7E30" w:rsidP="00FB7E30">
      <w:pPr>
        <w:spacing w:line="36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 </w:t>
      </w:r>
      <w:r w:rsidRPr="008B2D7A">
        <w:rPr>
          <w:rFonts w:ascii="微软雅黑" w:eastAsia="微软雅黑" w:hAnsi="微软雅黑" w:hint="eastAsia"/>
        </w:rPr>
        <w:t>③易于拼接和挪动；</w:t>
      </w:r>
    </w:p>
    <w:p w14:paraId="5B469188" w14:textId="77777777" w:rsidR="00FB7E30" w:rsidRDefault="00FB7E30" w:rsidP="00FB7E30">
      <w:pPr>
        <w:spacing w:line="36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 </w:t>
      </w:r>
      <w:r w:rsidRPr="008B2D7A">
        <w:rPr>
          <w:rFonts w:ascii="微软雅黑" w:eastAsia="微软雅黑" w:hAnsi="微软雅黑" w:hint="eastAsia"/>
        </w:rPr>
        <w:t>④有设计感；</w:t>
      </w:r>
    </w:p>
    <w:p w14:paraId="3D4A0864" w14:textId="77777777" w:rsidR="00FB7E30" w:rsidRDefault="00FB7E30" w:rsidP="00FB7E30">
      <w:pPr>
        <w:spacing w:line="36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 </w:t>
      </w:r>
      <w:r w:rsidRPr="008B2D7A">
        <w:rPr>
          <w:rFonts w:ascii="微软雅黑" w:eastAsia="微软雅黑" w:hAnsi="微软雅黑" w:hint="eastAsia"/>
        </w:rPr>
        <w:t>⑤以铁艺酷炫家具为辅；</w:t>
      </w:r>
    </w:p>
    <w:p w14:paraId="5C30B314" w14:textId="77777777" w:rsidR="00932461" w:rsidRPr="00F21463" w:rsidRDefault="00FB7E30" w:rsidP="00C70FAD">
      <w:pPr>
        <w:spacing w:line="36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 </w:t>
      </w:r>
      <w:r w:rsidRPr="008B2D7A">
        <w:rPr>
          <w:rFonts w:ascii="微软雅黑" w:eastAsia="微软雅黑" w:hAnsi="微软雅黑" w:hint="eastAsia"/>
        </w:rPr>
        <w:t>⑥创意配饰穿插其中。</w:t>
      </w:r>
    </w:p>
    <w:p w14:paraId="5352DC6F" w14:textId="77777777" w:rsidR="003E7904" w:rsidRDefault="00932461" w:rsidP="00932461">
      <w:pPr>
        <w:jc w:val="center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751616">
        <w:rPr>
          <w:noProof/>
        </w:rPr>
        <w:lastRenderedPageBreak/>
        <w:drawing>
          <wp:inline distT="0" distB="0" distL="0" distR="0" wp14:anchorId="2D899548" wp14:editId="1230C7FF">
            <wp:extent cx="3303917" cy="1859609"/>
            <wp:effectExtent l="0" t="0" r="0" b="0"/>
            <wp:docPr id="67" name="图片 67" descr="E:\苏楠楠\2014项目\THU清华大学李兆基大楼创客空间设计\资料\2015.4.23开源家具整理设计\OD-44550-Desk-1\RG671c_10_0641.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苏楠楠\2014项目\THU清华大学李兆基大楼创客空间设计\资料\2015.4.23开源家具整理设计\OD-44550-Desk-1\RG671c_10_0641.default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440" cy="187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                    </w:t>
      </w:r>
      <w:r w:rsidRPr="003C0341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74753722" wp14:editId="4FD107B7">
            <wp:extent cx="3200968" cy="1851000"/>
            <wp:effectExtent l="0" t="0" r="0" b="0"/>
            <wp:docPr id="69" name="图片 69" descr="E:\苏楠楠\2014项目\THU清华大学李兆基大楼创客空间设计\资料\2015.4.23开源家具整理设计\OD-44565-Meeting-2\meeting.3.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苏楠楠\2014项目\THU清华大学李兆基大楼创客空间设计\资料\2015.4.23开源家具整理设计\OD-44565-Meeting-2\meeting.3.default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5834" cy="1894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383D" w:rsidRPr="0018383D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18383D" w:rsidRPr="0018383D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2121D4C5" wp14:editId="29EC4283">
            <wp:extent cx="2915728" cy="2133415"/>
            <wp:effectExtent l="0" t="0" r="0" b="0"/>
            <wp:docPr id="93" name="图片 93" descr="E:\苏楠楠\2014项目\THU清华大学李兆基大楼创客空间设计\家具参考\桌子\t01a50e56adbf36a7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E:\苏楠楠\2014项目\THU清华大学李兆基大楼创客空间设计\家具参考\桌子\t01a50e56adbf36a787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124" cy="2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383D" w:rsidRPr="0018383D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277B8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67C0773A" wp14:editId="5DAACB87">
            <wp:extent cx="3674853" cy="2124390"/>
            <wp:effectExtent l="0" t="0" r="0" b="0"/>
            <wp:docPr id="70" name="图片 70" descr="E:\苏楠楠\2014项目\THU清华大学李兆基大楼创客空间设计\资料\2015.4.23开源家具整理设计\OD-44567-Standing-Desk-1\00_standing_desk.5a.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苏楠楠\2014项目\THU清华大学李兆基大楼创客空间设计\资料\2015.4.23开源家具整理设计\OD-44567-Standing-Desk-1\00_standing_desk.5a.default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290" cy="215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7427" w:rsidRPr="00347427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347427" w:rsidRPr="00347427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7C4EE39D" wp14:editId="797EFB9D">
            <wp:extent cx="2717321" cy="2037012"/>
            <wp:effectExtent l="0" t="0" r="0" b="0"/>
            <wp:docPr id="96" name="图片 96" descr="E:\苏楠楠\2014项目\THU清华大学李兆基大楼创客空间设计\家具参考\桌子\变形桌②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E:\苏楠楠\2014项目\THU清华大学李兆基大楼创客空间设计\家具参考\桌子\变形桌②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665" cy="2065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7427" w:rsidRPr="00347427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1787A05C" wp14:editId="491FB9AB">
            <wp:extent cx="3433313" cy="2035134"/>
            <wp:effectExtent l="0" t="0" r="0" b="0"/>
            <wp:docPr id="95" name="图片 95" descr="E:\苏楠楠\2014项目\THU清华大学李兆基大楼创客空间设计\家具参考\桌子\变形桌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E:\苏楠楠\2014项目\THU清华大学李兆基大楼创客空间设计\家具参考\桌子\变形桌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1689" cy="206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41E8" w:rsidRPr="00B941E8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B941E8" w:rsidRPr="00B941E8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6122C390" wp14:editId="0DB5617A">
            <wp:extent cx="2725947" cy="2068877"/>
            <wp:effectExtent l="0" t="0" r="0" b="0"/>
            <wp:docPr id="98" name="图片 98" descr="E:\苏楠楠\2014项目\THU清华大学李兆基大楼创客空间设计\家具参考\桌子\挂板、小桌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E:\苏楠楠\2014项目\THU清华大学李兆基大楼创客空间设计\家具参考\桌子\挂板、小桌2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733" cy="2096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41E8" w:rsidRPr="00B941E8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026949F5" wp14:editId="1C46FE2B">
            <wp:extent cx="2958861" cy="2071060"/>
            <wp:effectExtent l="0" t="0" r="0" b="0"/>
            <wp:docPr id="97" name="图片 97" descr="E:\苏楠楠\2014项目\THU清华大学李兆基大楼创客空间设计\家具参考\桌子\挂板、小桌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E:\苏楠楠\2014项目\THU清华大学李兆基大楼创客空间设计\家具参考\桌子\挂板、小桌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084" cy="2092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F63D2" w14:textId="77777777" w:rsidR="003E7904" w:rsidRDefault="00932461" w:rsidP="00347427">
      <w:pPr>
        <w:jc w:val="right"/>
        <w:rPr>
          <w:noProof/>
        </w:rPr>
      </w:pPr>
      <w:r>
        <w:rPr>
          <w:rFonts w:hint="eastAsia"/>
          <w:noProof/>
        </w:rPr>
        <w:t xml:space="preserve">   </w:t>
      </w:r>
      <w:r>
        <w:rPr>
          <w:noProof/>
        </w:rPr>
        <w:t xml:space="preserve">   </w:t>
      </w:r>
      <w:r>
        <w:rPr>
          <w:rFonts w:hint="eastAsia"/>
          <w:noProof/>
        </w:rPr>
        <w:t>操作台、工作椅</w:t>
      </w:r>
    </w:p>
    <w:p w14:paraId="11052C6F" w14:textId="77777777" w:rsidR="003E7904" w:rsidRDefault="003E7904" w:rsidP="00932461">
      <w:pPr>
        <w:jc w:val="center"/>
        <w:rPr>
          <w:noProof/>
        </w:rPr>
      </w:pPr>
    </w:p>
    <w:p w14:paraId="0E865A32" w14:textId="77777777" w:rsidR="00B47DC2" w:rsidRPr="000A3AEE" w:rsidRDefault="00B47DC2" w:rsidP="00932461">
      <w:pPr>
        <w:jc w:val="center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  <w:r w:rsidRPr="00B47DC2">
        <w:rPr>
          <w:noProof/>
        </w:rPr>
        <w:lastRenderedPageBreak/>
        <w:drawing>
          <wp:inline distT="0" distB="0" distL="0" distR="0" wp14:anchorId="6A917A02" wp14:editId="6A028D05">
            <wp:extent cx="2966492" cy="2274772"/>
            <wp:effectExtent l="0" t="0" r="0" b="0"/>
            <wp:docPr id="85" name="图片 85" descr="E:\苏楠楠\2014项目\THU清华大学李兆基大楼创客空间设计\家具参考\书架、储物柜\书柜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E:\苏楠楠\2014项目\THU清华大学李兆基大楼创客空间设计\家具参考\书架、储物柜\书柜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359" cy="2304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7DC2">
        <w:rPr>
          <w:noProof/>
        </w:rPr>
        <w:t xml:space="preserve"> </w:t>
      </w:r>
      <w:r w:rsidR="00932461">
        <w:rPr>
          <w:noProof/>
        </w:rPr>
        <w:drawing>
          <wp:inline distT="0" distB="0" distL="0" distR="0" wp14:anchorId="7EE8E10A" wp14:editId="470E2FDF">
            <wp:extent cx="3019245" cy="2262413"/>
            <wp:effectExtent l="0" t="0" r="0" b="0"/>
            <wp:docPr id="64" name="图片 64" descr="C:\Users\Administrator\Desktop\吧台示意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istrator\Desktop\吧台示意01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5122" cy="229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0AEC" w:rsidRPr="00250AEC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F40078" w:rsidRPr="00F40078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064F65F1" wp14:editId="2F067F8E">
            <wp:extent cx="3101666" cy="2325101"/>
            <wp:effectExtent l="0" t="0" r="0" b="0"/>
            <wp:docPr id="86" name="图片 86" descr="E:\苏楠楠\2014项目\THU清华大学李兆基大楼创客空间设计\家具参考\书架、储物柜\墙面柜子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E:\苏楠楠\2014项目\THU清华大学李兆基大楼创客空间设计\家具参考\书架、储物柜\墙面柜子02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502" cy="2364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3113" w:rsidRPr="00033113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033113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                                         </w:t>
      </w:r>
      <w:r w:rsidR="000A3AEE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="00033113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                       </w:t>
      </w:r>
      <w:r w:rsidR="00033113" w:rsidRPr="00033113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27583C7C" wp14:editId="7F1528F9">
            <wp:extent cx="2070339" cy="2326181"/>
            <wp:effectExtent l="0" t="0" r="0" b="0"/>
            <wp:docPr id="87" name="图片 87" descr="E:\苏楠楠\2014项目\THU清华大学李兆基大楼创客空间设计\家具参考\书架、储物柜\柜子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E:\苏楠楠\2014项目\THU清华大学李兆基大楼创客空间设计\家具参考\书架、储物柜\柜子01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0633" cy="2360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EE8A9" w14:textId="77777777" w:rsidR="00B47DC2" w:rsidRDefault="00932461" w:rsidP="00033113">
      <w:pPr>
        <w:jc w:val="right"/>
        <w:rPr>
          <w:noProof/>
        </w:rPr>
      </w:pPr>
      <w:r>
        <w:rPr>
          <w:rFonts w:hint="eastAsia"/>
          <w:noProof/>
        </w:rPr>
        <w:t xml:space="preserve">  </w:t>
      </w:r>
      <w:r>
        <w:rPr>
          <w:noProof/>
        </w:rPr>
        <w:t xml:space="preserve">   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高储物柜</w:t>
      </w:r>
    </w:p>
    <w:p w14:paraId="2F707396" w14:textId="77777777" w:rsidR="00B47DC2" w:rsidRDefault="00B47DC2" w:rsidP="00932461">
      <w:pPr>
        <w:jc w:val="center"/>
        <w:rPr>
          <w:noProof/>
        </w:rPr>
      </w:pPr>
    </w:p>
    <w:p w14:paraId="080F1351" w14:textId="77777777" w:rsidR="001B29EE" w:rsidRPr="00B417C5" w:rsidRDefault="00932461" w:rsidP="00932461">
      <w:pPr>
        <w:jc w:val="center"/>
        <w:rPr>
          <w:noProof/>
        </w:rPr>
      </w:pPr>
      <w:r w:rsidRPr="000D52E6">
        <w:rPr>
          <w:noProof/>
        </w:rPr>
        <w:drawing>
          <wp:inline distT="0" distB="0" distL="0" distR="0" wp14:anchorId="69D1E70B" wp14:editId="34998450">
            <wp:extent cx="3515172" cy="2035259"/>
            <wp:effectExtent l="0" t="0" r="0" b="0"/>
            <wp:docPr id="66" name="图片 66" descr="E:\苏楠楠\2014项目\THU清华大学李兆基大楼创客空间设计\资料\2015.4.23开源家具整理设计\FIN－LOC\FIN_LOC_STD_AP_image-2_-968px.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E:\苏楠楠\2014项目\THU清华大学李兆基大楼创客空间设计\资料\2015.4.23开源家具整理设计\FIN－LOC\FIN_LOC_STD_AP_image-2_-968px.default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662" cy="20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75DC" w:rsidRPr="006175DC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6175DC" w:rsidRPr="006175DC">
        <w:rPr>
          <w:noProof/>
        </w:rPr>
        <w:drawing>
          <wp:inline distT="0" distB="0" distL="0" distR="0" wp14:anchorId="0075B973" wp14:editId="3F580FB9">
            <wp:extent cx="3053751" cy="2053587"/>
            <wp:effectExtent l="0" t="0" r="0" b="0"/>
            <wp:docPr id="81" name="图片 81" descr="E:\苏楠楠\2014项目\THU清华大学李兆基大楼创客空间设计\家具参考\书架、储物柜\矮书柜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E:\苏楠楠\2014项目\THU清华大学李兆基大楼创客空间设计\家具参考\书架、储物柜\矮书柜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128" cy="208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29EE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     </w:t>
      </w:r>
      <w:r w:rsidR="00B417C5" w:rsidRPr="00B417C5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306006B9" wp14:editId="6EEEB654">
            <wp:extent cx="3459192" cy="2186498"/>
            <wp:effectExtent l="0" t="0" r="0" b="0"/>
            <wp:docPr id="82" name="图片 82" descr="E:\苏楠楠\2014项目\THU清华大学李兆基大楼创客空间设计\家具参考\书架、储物柜\彩色书柜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E:\苏楠楠\2014项目\THU清华大学李兆基大楼创客空间设计\家具参考\书架、储物柜\彩色书柜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164" cy="2218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17C5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56D5AD86" wp14:editId="5E6ED501">
            <wp:extent cx="2924355" cy="2193267"/>
            <wp:effectExtent l="0" t="0" r="0" b="0"/>
            <wp:docPr id="83" name="图片 83" descr="E:\苏楠楠\2014项目\THU清华大学李兆基大楼创客空间设计\家具参考\书架、储物柜\KUB+_clo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E:\苏楠楠\2014项目\THU清华大学李兆基大楼创客空间设计\家具参考\书架、储物柜\KUB+_close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862" cy="2210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4CB63" w14:textId="77777777" w:rsidR="00932461" w:rsidRDefault="001B29EE" w:rsidP="001B29EE">
      <w:pPr>
        <w:jc w:val="right"/>
        <w:rPr>
          <w:noProof/>
        </w:rPr>
      </w:pPr>
      <w:r>
        <w:rPr>
          <w:rFonts w:hint="eastAsia"/>
          <w:noProof/>
        </w:rPr>
        <w:lastRenderedPageBreak/>
        <w:t xml:space="preserve">      </w:t>
      </w:r>
      <w:r>
        <w:rPr>
          <w:rFonts w:hint="eastAsia"/>
          <w:noProof/>
        </w:rPr>
        <w:t>矮</w:t>
      </w:r>
      <w:r w:rsidR="00932461">
        <w:rPr>
          <w:rFonts w:hint="eastAsia"/>
          <w:noProof/>
        </w:rPr>
        <w:t>储物柜</w:t>
      </w:r>
    </w:p>
    <w:p w14:paraId="46DB8150" w14:textId="77777777" w:rsidR="00B417C5" w:rsidRDefault="00B417C5" w:rsidP="001B29EE">
      <w:pPr>
        <w:jc w:val="right"/>
        <w:rPr>
          <w:noProof/>
        </w:rPr>
      </w:pPr>
    </w:p>
    <w:p w14:paraId="6DFCA690" w14:textId="77777777" w:rsidR="000F37C9" w:rsidRDefault="00932461" w:rsidP="00932461">
      <w:pPr>
        <w:jc w:val="center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rPr>
          <w:rFonts w:hint="eastAsia"/>
          <w:noProof/>
        </w:rPr>
        <w:drawing>
          <wp:inline distT="0" distB="0" distL="0" distR="0" wp14:anchorId="5CEE73B5" wp14:editId="42D9D99E">
            <wp:extent cx="2040878" cy="2311879"/>
            <wp:effectExtent l="0" t="0" r="0" b="0"/>
            <wp:docPr id="65" name="图片 65" descr="C:\Users\Administrator\Desktop\吧台桌椅\吧台桌椅\吧台示意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istrator\Desktop\吧台桌椅\吧台桌椅\吧台示意02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700" cy="247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37C9" w:rsidRPr="000F37C9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0F37C9" w:rsidRPr="000F37C9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3A7E6DB2" wp14:editId="1F4323B4">
            <wp:extent cx="2311508" cy="2311508"/>
            <wp:effectExtent l="0" t="0" r="0" b="0"/>
            <wp:docPr id="101" name="图片 101" descr="E:\苏楠楠\2014项目\THU清华大学李兆基大楼创客空间设计\家具参考\35f79e0d7e6393c758e73a43d510_310_310.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E:\苏楠楠\2014项目\THU清华大学李兆基大楼创客空间设计\家具参考\35f79e0d7e6393c758e73a43d510_310_310.c6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742" cy="235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7E30" w:rsidRPr="00FB7E30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FB7E30" w:rsidRPr="00FB7E30">
        <w:rPr>
          <w:noProof/>
        </w:rPr>
        <w:drawing>
          <wp:inline distT="0" distB="0" distL="0" distR="0" wp14:anchorId="6DBD624A" wp14:editId="1570B00A">
            <wp:extent cx="2674188" cy="1859219"/>
            <wp:effectExtent l="0" t="0" r="0" b="0"/>
            <wp:docPr id="100" name="图片 100" descr="E:\苏楠楠\2014项目\THU清华大学李兆基大楼创客空间设计\家具参考\258422-2013040211020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E:\苏楠楠\2014项目\THU清华大学李兆基大楼创客空间设计\家具参考\258422-20130402110202-1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191" cy="188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7E30" w:rsidRPr="00FB7E30">
        <w:rPr>
          <w:noProof/>
        </w:rPr>
        <w:drawing>
          <wp:inline distT="0" distB="0" distL="0" distR="0" wp14:anchorId="1F1E2C8D" wp14:editId="639FEA8C">
            <wp:extent cx="2666744" cy="1854044"/>
            <wp:effectExtent l="0" t="0" r="0" b="0"/>
            <wp:docPr id="99" name="图片 99" descr="E:\苏楠楠\2014项目\THU清华大学李兆基大楼创客空间设计\家具参考\258422-20130402110203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E:\苏楠楠\2014项目\THU清华大学李兆基大楼创客空间设计\家具参考\258422-20130402110203-3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6151" cy="1888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ECD9D" w14:textId="77777777" w:rsidR="00932461" w:rsidRDefault="00932461" w:rsidP="000A3AEE">
      <w:pPr>
        <w:jc w:val="right"/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</w:t>
      </w:r>
      <w:r>
        <w:rPr>
          <w:rFonts w:hint="eastAsia"/>
          <w:noProof/>
        </w:rPr>
        <w:t xml:space="preserve"> </w:t>
      </w:r>
      <w:r>
        <w:rPr>
          <w:noProof/>
        </w:rPr>
        <w:t xml:space="preserve"> </w:t>
      </w:r>
      <w:r>
        <w:rPr>
          <w:rFonts w:hint="eastAsia"/>
          <w:noProof/>
        </w:rPr>
        <w:t>吧台吧椅</w:t>
      </w:r>
    </w:p>
    <w:p w14:paraId="5172B7B5" w14:textId="77777777" w:rsidR="00877388" w:rsidRDefault="00932461" w:rsidP="00932461">
      <w:pPr>
        <w:jc w:val="center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AC56DD">
        <w:rPr>
          <w:noProof/>
        </w:rPr>
        <w:drawing>
          <wp:inline distT="0" distB="0" distL="0" distR="0" wp14:anchorId="08F5E816" wp14:editId="5CD544B2">
            <wp:extent cx="2720659" cy="2176612"/>
            <wp:effectExtent l="0" t="0" r="0" b="0"/>
            <wp:docPr id="68" name="图片 68" descr="E:\苏楠楠\2014项目\THU清华大学李兆基大楼创客空间设计\资料\2015.4.23开源家具整理设计\OD-44562-Half-Sheet-Table-1\RG689c_0982.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苏楠楠\2014项目\THU清华大学李兆基大楼创客空间设计\资料\2015.4.23开源家具整理设计\OD-44562-Half-Sheet-Table-1\RG689c_0982.default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725" cy="2203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   </w:t>
      </w:r>
      <w:r w:rsidR="00122EAA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                                                                 </w:t>
      </w:r>
      <w:r w:rsidR="00122EAA" w:rsidRPr="00122EAA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7CB93D0C" wp14:editId="6967F423">
            <wp:extent cx="2247082" cy="2181955"/>
            <wp:effectExtent l="0" t="0" r="0" b="0"/>
            <wp:docPr id="88" name="图片 88" descr="E:\苏楠楠\2014项目\THU清华大学李兆基大楼创客空间设计\家具参考\椅子\学生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E:\苏楠楠\2014项目\THU清华大学李兆基大楼创客空间设计\家具参考\椅子\学生椅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668" cy="2208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246D" w:rsidRPr="00BB246D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BB246D" w:rsidRPr="00BB246D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540DC971" wp14:editId="2FF5CF04">
            <wp:extent cx="2948694" cy="2208206"/>
            <wp:effectExtent l="0" t="0" r="0" b="0"/>
            <wp:docPr id="89" name="图片 89" descr="E:\苏楠楠\2014项目\THU清华大学李兆基大楼创客空间设计\家具参考\椅子\可变桌子的椅子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E:\苏楠楠\2014项目\THU清华大学李兆基大楼创客空间设计\家具参考\椅子\可变桌子的椅子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313" cy="2216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246D" w:rsidRPr="00BB246D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1D6F09" w:rsidRPr="001D6F09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1D6F09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                                          </w:t>
      </w:r>
      <w:r w:rsidR="001D6F09" w:rsidRPr="001D6F09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04139390" wp14:editId="7E10BD3F">
            <wp:extent cx="2482730" cy="2222764"/>
            <wp:effectExtent l="0" t="0" r="0" b="0"/>
            <wp:docPr id="92" name="图片 92" descr="E:\苏楠楠\2014项目\THU清华大学李兆基大楼创客空间设计\家具参考\椅子\组合茶几-休息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E:\苏楠楠\2014项目\THU清华大学李兆基大楼创客空间设计\家具参考\椅子\组合茶几-休息区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858" cy="2252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246D" w:rsidRPr="00BB246D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1D6F09" w:rsidRPr="00BB246D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lastRenderedPageBreak/>
        <w:drawing>
          <wp:inline distT="0" distB="0" distL="0" distR="0" wp14:anchorId="63391418" wp14:editId="1FC4C073">
            <wp:extent cx="2889226" cy="2207789"/>
            <wp:effectExtent l="0" t="0" r="0" b="0"/>
            <wp:docPr id="90" name="图片 90" descr="E:\苏楠楠\2014项目\THU清华大学李兆基大楼创客空间设计\家具参考\椅子\多功能椅子01-休息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E:\苏楠楠\2014项目\THU清华大学李兆基大楼创客空间设计\家具参考\椅子\多功能椅子01-休息区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182" cy="2249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6F09" w:rsidRPr="00BB246D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BB246D" w:rsidRPr="00BB246D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5A17CC8C" wp14:editId="5E0F0FB8">
            <wp:extent cx="3323922" cy="2211106"/>
            <wp:effectExtent l="0" t="0" r="0" b="0"/>
            <wp:docPr id="91" name="图片 91" descr="E:\苏楠楠\2014项目\THU清华大学李兆基大楼创客空间设计\家具参考\椅子\多功能椅子03-休息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E:\苏楠楠\2014项目\THU清华大学李兆基大楼创客空间设计\家具参考\椅子\多功能椅子03-休息区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070" cy="2239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43B7" w:rsidRPr="00C543B7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C543B7" w:rsidRPr="00C543B7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02DADF2A" wp14:editId="21AFEF27">
            <wp:extent cx="3554184" cy="2361505"/>
            <wp:effectExtent l="0" t="0" r="0" b="0"/>
            <wp:docPr id="94" name="图片 94" descr="E:\苏楠楠\2014项目\THU清华大学李兆基大楼创客空间设计\家具参考\桌子\秋千桌椅组合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E:\苏楠楠\2014项目\THU清华大学李兆基大楼创客空间设计\家具参考\桌子\秋千桌椅组合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977" cy="2391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E7305" w14:textId="77777777" w:rsidR="00877388" w:rsidRDefault="00932461" w:rsidP="00D0520E">
      <w:pPr>
        <w:jc w:val="right"/>
        <w:rPr>
          <w:noProof/>
        </w:rPr>
      </w:pPr>
      <w:r>
        <w:rPr>
          <w:rFonts w:hint="eastAsia"/>
          <w:noProof/>
        </w:rPr>
        <w:t xml:space="preserve">   </w:t>
      </w:r>
      <w:r>
        <w:rPr>
          <w:noProof/>
        </w:rPr>
        <w:t xml:space="preserve">   </w:t>
      </w:r>
      <w:r>
        <w:rPr>
          <w:rFonts w:hint="eastAsia"/>
          <w:noProof/>
        </w:rPr>
        <w:t>休息桌椅</w:t>
      </w:r>
    </w:p>
    <w:p w14:paraId="148F5F9C" w14:textId="77777777" w:rsidR="00EE442C" w:rsidRDefault="003826B4" w:rsidP="00932461">
      <w:pPr>
        <w:jc w:val="center"/>
        <w:rPr>
          <w:noProof/>
        </w:rPr>
      </w:pPr>
      <w:r w:rsidRPr="003826B4">
        <w:rPr>
          <w:noProof/>
        </w:rPr>
        <w:drawing>
          <wp:inline distT="0" distB="0" distL="0" distR="0" wp14:anchorId="75767B0A" wp14:editId="5D5B379A">
            <wp:extent cx="3502324" cy="1816989"/>
            <wp:effectExtent l="0" t="0" r="0" b="0"/>
            <wp:docPr id="78" name="图片 78" descr="E:\苏楠楠\2014项目\THU清华大学李兆基大楼创客空间设计\家具参考\沙发、茶几\可拼接组合沙发茶几组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E:\苏楠楠\2014项目\THU清华大学李兆基大楼创客空间设计\家具参考\沙发、茶几\可拼接组合沙发茶几组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009" cy="1827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826B4">
        <w:rPr>
          <w:noProof/>
        </w:rPr>
        <w:t xml:space="preserve"> </w:t>
      </w:r>
      <w:r w:rsidR="00EE442C">
        <w:rPr>
          <w:noProof/>
        </w:rPr>
        <w:t xml:space="preserve">    </w:t>
      </w:r>
      <w:r w:rsidR="00EE442C" w:rsidRPr="00EE442C">
        <w:rPr>
          <w:noProof/>
        </w:rPr>
        <w:drawing>
          <wp:inline distT="0" distB="0" distL="0" distR="0" wp14:anchorId="0F70EA49" wp14:editId="79D8B61A">
            <wp:extent cx="1846053" cy="1820943"/>
            <wp:effectExtent l="0" t="0" r="0" b="0"/>
            <wp:docPr id="80" name="图片 80" descr="E:\苏楠楠\2014项目\THU清华大学李兆基大楼创客空间设计\家具参考\沙发、茶几\北欧风格铁 艺皮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E:\苏楠楠\2014项目\THU清华大学李兆基大楼创客空间设计\家具参考\沙发、茶几\北欧风格铁 艺皮椅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638" cy="1866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442C" w:rsidRPr="00EE442C">
        <w:rPr>
          <w:noProof/>
        </w:rPr>
        <w:t xml:space="preserve"> </w:t>
      </w:r>
      <w:r w:rsidRPr="003826B4">
        <w:rPr>
          <w:noProof/>
        </w:rPr>
        <w:drawing>
          <wp:inline distT="0" distB="0" distL="0" distR="0" wp14:anchorId="09CEFD82" wp14:editId="64E013A7">
            <wp:extent cx="6366282" cy="2002938"/>
            <wp:effectExtent l="0" t="0" r="0" b="0"/>
            <wp:docPr id="79" name="图片 79" descr="E:\苏楠楠\2014项目\THU清华大学李兆基大楼创客空间设计\家具参考\沙发、茶几\模块组合沙发单元  01-讨论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E:\苏楠楠\2014项目\THU清华大学李兆基大楼创客空间设计\家具参考\沙发、茶几\模块组合沙发单元  01-讨论区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4958" cy="202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826B4">
        <w:rPr>
          <w:noProof/>
        </w:rPr>
        <w:t xml:space="preserve"> </w:t>
      </w:r>
    </w:p>
    <w:p w14:paraId="5B53A083" w14:textId="77777777" w:rsidR="00EE442C" w:rsidRDefault="00EE442C" w:rsidP="00EE442C">
      <w:pPr>
        <w:jc w:val="right"/>
        <w:rPr>
          <w:noProof/>
        </w:rPr>
      </w:pPr>
      <w:r>
        <w:rPr>
          <w:rFonts w:hint="eastAsia"/>
          <w:noProof/>
        </w:rPr>
        <w:t xml:space="preserve">   </w:t>
      </w:r>
      <w:r>
        <w:rPr>
          <w:noProof/>
        </w:rPr>
        <w:t xml:space="preserve">   </w:t>
      </w:r>
      <w:r>
        <w:rPr>
          <w:rFonts w:hint="eastAsia"/>
          <w:noProof/>
        </w:rPr>
        <w:t>沙发组合、</w:t>
      </w:r>
      <w:r>
        <w:rPr>
          <w:noProof/>
        </w:rPr>
        <w:t>休闲</w:t>
      </w:r>
      <w:r>
        <w:rPr>
          <w:rFonts w:hint="eastAsia"/>
          <w:noProof/>
        </w:rPr>
        <w:t>沙发椅</w:t>
      </w:r>
    </w:p>
    <w:p w14:paraId="3241AE50" w14:textId="77777777" w:rsidR="00EE442C" w:rsidRDefault="00EE442C" w:rsidP="00EE442C">
      <w:pPr>
        <w:jc w:val="right"/>
        <w:rPr>
          <w:noProof/>
        </w:rPr>
      </w:pPr>
    </w:p>
    <w:p w14:paraId="1CC8FC0C" w14:textId="77777777" w:rsidR="00932461" w:rsidRPr="00AC56DD" w:rsidRDefault="00932461" w:rsidP="00932461">
      <w:pPr>
        <w:jc w:val="center"/>
        <w:rPr>
          <w:noProof/>
        </w:rPr>
      </w:pPr>
      <w:r w:rsidRPr="00F572C4">
        <w:rPr>
          <w:noProof/>
        </w:rPr>
        <w:lastRenderedPageBreak/>
        <w:drawing>
          <wp:inline distT="0" distB="0" distL="0" distR="0" wp14:anchorId="035EED0D" wp14:editId="6BB8B71B">
            <wp:extent cx="3075509" cy="2221937"/>
            <wp:effectExtent l="0" t="0" r="0" b="0"/>
            <wp:docPr id="72" name="图片 72" descr="E:\苏楠楠\2014项目\THU清华大学李兆基大楼创客空间设计\家具参考\边几、小储物柜\可储物小櫈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:\苏楠楠\2014项目\THU清华大学李兆基大楼创客空间设计\家具参考\边几、小储物柜\可储物小櫈 (1)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7435" cy="2245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016F">
        <w:rPr>
          <w:noProof/>
        </w:rPr>
        <w:drawing>
          <wp:inline distT="0" distB="0" distL="0" distR="0" wp14:anchorId="2855672B" wp14:editId="6F63A6DF">
            <wp:extent cx="3296390" cy="2329036"/>
            <wp:effectExtent l="0" t="0" r="0" b="0"/>
            <wp:docPr id="74" name="图片 74" descr="E:\苏楠楠\2014项目\THU清华大学李兆基大楼创客空间设计\家具参考\边几、小储物柜\可储物小櫈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:\苏楠楠\2014项目\THU清华大学李兆基大楼创客空间设计\家具参考\边几、小储物柜\可储物小櫈 (2)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142" cy="2361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31BC" w:rsidRPr="005D31BC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5D31BC" w:rsidRPr="005D31BC">
        <w:rPr>
          <w:noProof/>
        </w:rPr>
        <w:drawing>
          <wp:inline distT="0" distB="0" distL="0" distR="0" wp14:anchorId="5D05B970" wp14:editId="3FA7E46A">
            <wp:extent cx="3098620" cy="2187956"/>
            <wp:effectExtent l="0" t="0" r="0" b="0"/>
            <wp:docPr id="75" name="图片 75" descr="E:\苏楠楠\2014项目\THU清华大学李兆基大楼创客空间设计\家具参考\边几、小储物柜\组合边几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E:\苏楠楠\2014项目\THU清华大学李兆基大楼创客空间设计\家具参考\边几、小储物柜\组合边几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5017" cy="2213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31BC" w:rsidRPr="005D31BC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F72361" w:rsidRPr="00F72361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26F29179" wp14:editId="42C39610">
            <wp:extent cx="3279032" cy="2178488"/>
            <wp:effectExtent l="0" t="0" r="0" b="0"/>
            <wp:docPr id="77" name="图片 77" descr="E:\苏楠楠\2014项目\THU清华大学李兆基大楼创客空间设计\家具参考\边几、小储物柜\可组合座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:\苏楠楠\2014项目\THU清华大学李兆基大楼创客空间设计\家具参考\边几、小储物柜\可组合座椅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9783" cy="2218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A08B0" w14:textId="77777777" w:rsidR="00932461" w:rsidRPr="00196CFC" w:rsidRDefault="00F72361" w:rsidP="0005504B">
      <w:pPr>
        <w:ind w:right="5"/>
        <w:jc w:val="right"/>
        <w:rPr>
          <w:noProof/>
        </w:rPr>
      </w:pPr>
      <w: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hint="eastAsia"/>
          <w:noProof/>
        </w:rPr>
        <w:t xml:space="preserve">   </w:t>
      </w:r>
      <w:r>
        <w:rPr>
          <w:noProof/>
        </w:rPr>
        <w:t xml:space="preserve">   </w:t>
      </w:r>
      <w:r>
        <w:rPr>
          <w:rFonts w:hint="eastAsia"/>
          <w:noProof/>
        </w:rPr>
        <w:t>茶几、边几</w:t>
      </w:r>
    </w:p>
    <w:p w14:paraId="15AC27D9" w14:textId="77777777" w:rsidR="000153FB" w:rsidRDefault="000153FB" w:rsidP="000153FB">
      <w:pPr>
        <w:spacing w:line="300" w:lineRule="exact"/>
        <w:ind w:firstLineChars="200" w:firstLine="420"/>
        <w:jc w:val="left"/>
        <w:rPr>
          <w:rFonts w:ascii="微软雅黑" w:eastAsia="微软雅黑" w:hAnsi="微软雅黑"/>
          <w:color w:val="548DD4" w:themeColor="text2" w:themeTint="99"/>
        </w:rPr>
      </w:pPr>
    </w:p>
    <w:p w14:paraId="0881767E" w14:textId="77777777" w:rsidR="00ED548A" w:rsidRPr="0001740F" w:rsidRDefault="00ED548A" w:rsidP="00ED548A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  <w:r w:rsidRPr="00ED548A">
        <w:rPr>
          <w:rFonts w:ascii="微软雅黑" w:eastAsia="微软雅黑" w:hAnsi="微软雅黑"/>
          <w:b/>
          <w:color w:val="5F497A" w:themeColor="accent4" w:themeShade="BF"/>
        </w:rPr>
        <w:t>other</w:t>
      </w:r>
      <w:r w:rsidRPr="0001740F">
        <w:rPr>
          <w:rFonts w:ascii="微软雅黑" w:eastAsia="微软雅黑" w:hAnsi="微软雅黑" w:hint="eastAsia"/>
          <w:b/>
          <w:color w:val="5F497A" w:themeColor="accent4" w:themeShade="BF"/>
        </w:rPr>
        <w:t>：</w:t>
      </w:r>
    </w:p>
    <w:p w14:paraId="69AB7E43" w14:textId="77777777" w:rsidR="00ED548A" w:rsidRDefault="00ED548A" w:rsidP="00ED548A">
      <w:pPr>
        <w:spacing w:line="30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一、屋顶露台效果参考：</w:t>
      </w:r>
    </w:p>
    <w:p w14:paraId="7317BCE8" w14:textId="77777777" w:rsidR="00ED548A" w:rsidRDefault="00ED548A" w:rsidP="00ED548A">
      <w:pPr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460CC1C" wp14:editId="70834861">
            <wp:extent cx="3140765" cy="1879916"/>
            <wp:effectExtent l="19050" t="0" r="2485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24" cy="1889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</w:rPr>
        <w:drawing>
          <wp:inline distT="0" distB="0" distL="0" distR="0" wp14:anchorId="777C94E4" wp14:editId="0168DF26">
            <wp:extent cx="3316869" cy="1874779"/>
            <wp:effectExtent l="19050" t="0" r="0" b="0"/>
            <wp:docPr id="38" name="图片 20" descr="E:\苏楠楠\2014项目\THU清华大学李兆基大楼创客空间设计\资料\清华全部项目\7层露台\露台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苏楠楠\2014项目\THU清华大学李兆基大楼创客空间设计\资料\清华全部项目\7层露台\露台14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6869" cy="1874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457312" wp14:editId="165C5136">
            <wp:extent cx="2869696" cy="2397469"/>
            <wp:effectExtent l="19050" t="0" r="6854" b="0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241" cy="2403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A43129" wp14:editId="2BFEDE5B">
            <wp:extent cx="3579825" cy="2395182"/>
            <wp:effectExtent l="19050" t="0" r="1575" b="0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318" cy="2410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B7180C" w14:textId="77777777" w:rsidR="007C56F7" w:rsidRDefault="007C56F7" w:rsidP="007C56F7">
      <w:pPr>
        <w:spacing w:line="30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二、外观标示：</w:t>
      </w:r>
    </w:p>
    <w:p w14:paraId="3B2289A8" w14:textId="77777777" w:rsidR="007C56F7" w:rsidRDefault="007C56F7" w:rsidP="007C56F7">
      <w:pPr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BA50CDE" wp14:editId="35EB8940">
            <wp:extent cx="4036115" cy="2421438"/>
            <wp:effectExtent l="19050" t="0" r="2485" b="0"/>
            <wp:docPr id="46" name="图片 30" descr="E:\苏楠楠\2014项目\THU清华大学李兆基大楼创客空间设计\资料\清华全部项目\1F及室外\shiwai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:\苏楠楠\2014项目\THU清华大学李兆基大楼创客空间设计\资料\清华全部项目\1F及室外\shiwai02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771" cy="2422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</w:rPr>
        <w:drawing>
          <wp:inline distT="0" distB="0" distL="0" distR="0" wp14:anchorId="27FD259B" wp14:editId="35987E7B">
            <wp:extent cx="2422000" cy="2422000"/>
            <wp:effectExtent l="19050" t="0" r="0" b="0"/>
            <wp:docPr id="47" name="图片 31" descr="E:\苏楠楠\2014项目\THU清华大学李兆基大楼创客空间设计\资料\清华全部项目\1F及室外\shiwai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:\苏楠楠\2014项目\THU清华大学李兆基大楼创客空间设计\资料\清华全部项目\1F及室外\shiwai07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574" cy="2424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07D144" w14:textId="77777777" w:rsidR="00ED548A" w:rsidRPr="007C56F7" w:rsidRDefault="00ED548A" w:rsidP="000153FB">
      <w:pPr>
        <w:spacing w:line="300" w:lineRule="exact"/>
        <w:ind w:firstLineChars="200" w:firstLine="420"/>
        <w:jc w:val="left"/>
        <w:rPr>
          <w:rFonts w:ascii="微软雅黑" w:eastAsia="微软雅黑" w:hAnsi="微软雅黑"/>
          <w:color w:val="548DD4" w:themeColor="text2" w:themeTint="99"/>
        </w:rPr>
      </w:pPr>
    </w:p>
    <w:p w14:paraId="41F3F25F" w14:textId="3494AD26" w:rsidR="000153FB" w:rsidRDefault="000153FB" w:rsidP="00A235AD">
      <w:pPr>
        <w:spacing w:line="30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另外，</w:t>
      </w:r>
      <w:r w:rsidR="00ED548A">
        <w:rPr>
          <w:rFonts w:ascii="微软雅黑" w:eastAsia="微软雅黑" w:hAnsi="微软雅黑" w:hint="eastAsia"/>
        </w:rPr>
        <w:t>顶层、外观标示</w:t>
      </w:r>
      <w:r>
        <w:rPr>
          <w:rFonts w:ascii="微软雅黑" w:eastAsia="微软雅黑" w:hAnsi="微软雅黑" w:hint="eastAsia"/>
        </w:rPr>
        <w:t>是否需要制作</w:t>
      </w:r>
      <w:r w:rsidR="007C56F7">
        <w:rPr>
          <w:rFonts w:ascii="微软雅黑" w:eastAsia="微软雅黑" w:hAnsi="微软雅黑" w:hint="eastAsia"/>
        </w:rPr>
        <w:t>？</w:t>
      </w:r>
      <w:ins w:id="20" w:author="Woody 德宇 Wang 王" w:date="2015-08-09T07:17:00Z">
        <w:r w:rsidR="00AF5FEB">
          <w:rPr>
            <w:rFonts w:ascii="微软雅黑" w:eastAsia="微软雅黑" w:hAnsi="微软雅黑" w:hint="eastAsia"/>
          </w:rPr>
          <w:t>可以往后放放</w:t>
        </w:r>
      </w:ins>
    </w:p>
    <w:p w14:paraId="46A60A17" w14:textId="77777777" w:rsidR="000E1136" w:rsidRDefault="000E1136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6ADDFD8D" w14:textId="77777777" w:rsidR="000E1136" w:rsidRDefault="000E1136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61550B53" w14:textId="77777777" w:rsidR="000E1136" w:rsidRDefault="000E1136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16A047CC" w14:textId="77777777" w:rsidR="000E1136" w:rsidRDefault="000E1136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1DEF0C04" w14:textId="77777777" w:rsidR="000E1136" w:rsidRDefault="000E1136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76ACC40D" w14:textId="77777777" w:rsidR="000E1136" w:rsidRDefault="000E1136" w:rsidP="000E1136">
      <w:pPr>
        <w:spacing w:line="300" w:lineRule="exact"/>
        <w:jc w:val="righ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怡景至成</w:t>
      </w:r>
    </w:p>
    <w:p w14:paraId="5CEA1551" w14:textId="77777777" w:rsidR="000E1136" w:rsidRPr="000153FB" w:rsidRDefault="000E1136" w:rsidP="000E1136">
      <w:pPr>
        <w:spacing w:line="300" w:lineRule="exact"/>
        <w:jc w:val="righ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2015年08月07日</w:t>
      </w:r>
    </w:p>
    <w:sectPr w:rsidR="000E1136" w:rsidRPr="000153FB" w:rsidSect="00114A73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79DDEA8" w14:textId="77777777" w:rsidR="00D5664B" w:rsidRDefault="00D5664B" w:rsidP="00114A73">
      <w:r>
        <w:separator/>
      </w:r>
    </w:p>
  </w:endnote>
  <w:endnote w:type="continuationSeparator" w:id="0">
    <w:p w14:paraId="3DA3894C" w14:textId="77777777" w:rsidR="00D5664B" w:rsidRDefault="00D5664B" w:rsidP="00114A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50"/>
    <w:family w:val="auto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638FFFD" w14:textId="77777777" w:rsidR="00D5664B" w:rsidRDefault="00D5664B" w:rsidP="00114A73">
      <w:r>
        <w:separator/>
      </w:r>
    </w:p>
  </w:footnote>
  <w:footnote w:type="continuationSeparator" w:id="0">
    <w:p w14:paraId="6AF7A34B" w14:textId="77777777" w:rsidR="00D5664B" w:rsidRDefault="00D5664B" w:rsidP="00114A7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111EE6"/>
    <w:multiLevelType w:val="hybridMultilevel"/>
    <w:tmpl w:val="B654405C"/>
    <w:lvl w:ilvl="0" w:tplc="2EC8061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44B5CD5"/>
    <w:multiLevelType w:val="hybridMultilevel"/>
    <w:tmpl w:val="AE6AAB2E"/>
    <w:lvl w:ilvl="0" w:tplc="013C9DF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3D9605A"/>
    <w:multiLevelType w:val="hybridMultilevel"/>
    <w:tmpl w:val="D596671E"/>
    <w:lvl w:ilvl="0" w:tplc="B1CC7098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709976BA"/>
    <w:multiLevelType w:val="hybridMultilevel"/>
    <w:tmpl w:val="11F2BF12"/>
    <w:lvl w:ilvl="0" w:tplc="07525792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715E00AB"/>
    <w:multiLevelType w:val="hybridMultilevel"/>
    <w:tmpl w:val="08B0BE42"/>
    <w:lvl w:ilvl="0" w:tplc="26389704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trackRevisions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114A73"/>
    <w:rsid w:val="000153FB"/>
    <w:rsid w:val="0001740F"/>
    <w:rsid w:val="000240E9"/>
    <w:rsid w:val="00026306"/>
    <w:rsid w:val="00033113"/>
    <w:rsid w:val="0005504B"/>
    <w:rsid w:val="00061335"/>
    <w:rsid w:val="000A0B44"/>
    <w:rsid w:val="000A3AEE"/>
    <w:rsid w:val="000B5E92"/>
    <w:rsid w:val="000B7E26"/>
    <w:rsid w:val="000C3B83"/>
    <w:rsid w:val="000D52E6"/>
    <w:rsid w:val="000E1136"/>
    <w:rsid w:val="000E3DBF"/>
    <w:rsid w:val="000F37C9"/>
    <w:rsid w:val="000F4052"/>
    <w:rsid w:val="000F746D"/>
    <w:rsid w:val="00114A73"/>
    <w:rsid w:val="00122EAA"/>
    <w:rsid w:val="001309B6"/>
    <w:rsid w:val="00143D17"/>
    <w:rsid w:val="00153201"/>
    <w:rsid w:val="00154DEE"/>
    <w:rsid w:val="001637BE"/>
    <w:rsid w:val="00163EFC"/>
    <w:rsid w:val="00171112"/>
    <w:rsid w:val="00172D51"/>
    <w:rsid w:val="0018383D"/>
    <w:rsid w:val="00196CFC"/>
    <w:rsid w:val="001B29EE"/>
    <w:rsid w:val="001C3E2C"/>
    <w:rsid w:val="001D6F09"/>
    <w:rsid w:val="001F0A3A"/>
    <w:rsid w:val="001F1F56"/>
    <w:rsid w:val="00217176"/>
    <w:rsid w:val="00235F1D"/>
    <w:rsid w:val="00250AEC"/>
    <w:rsid w:val="002608C8"/>
    <w:rsid w:val="002616A0"/>
    <w:rsid w:val="00271DE7"/>
    <w:rsid w:val="0029320B"/>
    <w:rsid w:val="002D4BD6"/>
    <w:rsid w:val="00347427"/>
    <w:rsid w:val="003742DF"/>
    <w:rsid w:val="003826B4"/>
    <w:rsid w:val="003C0341"/>
    <w:rsid w:val="003C77FB"/>
    <w:rsid w:val="003D016F"/>
    <w:rsid w:val="003E5EEE"/>
    <w:rsid w:val="003E7904"/>
    <w:rsid w:val="00404280"/>
    <w:rsid w:val="004078F9"/>
    <w:rsid w:val="00421C49"/>
    <w:rsid w:val="00434428"/>
    <w:rsid w:val="00442331"/>
    <w:rsid w:val="00453CEE"/>
    <w:rsid w:val="00462632"/>
    <w:rsid w:val="004C7171"/>
    <w:rsid w:val="004D24A9"/>
    <w:rsid w:val="00502B8D"/>
    <w:rsid w:val="00506555"/>
    <w:rsid w:val="005226B7"/>
    <w:rsid w:val="00566C1B"/>
    <w:rsid w:val="00575F1A"/>
    <w:rsid w:val="005855C6"/>
    <w:rsid w:val="005C0B3D"/>
    <w:rsid w:val="005C3A7A"/>
    <w:rsid w:val="005D0671"/>
    <w:rsid w:val="005D31BC"/>
    <w:rsid w:val="005D636B"/>
    <w:rsid w:val="005E267D"/>
    <w:rsid w:val="006175DC"/>
    <w:rsid w:val="00657127"/>
    <w:rsid w:val="006766E6"/>
    <w:rsid w:val="00695DDC"/>
    <w:rsid w:val="006A5925"/>
    <w:rsid w:val="006C58EF"/>
    <w:rsid w:val="00700EDF"/>
    <w:rsid w:val="00715761"/>
    <w:rsid w:val="00732B15"/>
    <w:rsid w:val="00751616"/>
    <w:rsid w:val="00776597"/>
    <w:rsid w:val="007A656D"/>
    <w:rsid w:val="007B3B8B"/>
    <w:rsid w:val="007C56F7"/>
    <w:rsid w:val="007D69CA"/>
    <w:rsid w:val="008651F7"/>
    <w:rsid w:val="00877388"/>
    <w:rsid w:val="008777CB"/>
    <w:rsid w:val="00884377"/>
    <w:rsid w:val="008A13A6"/>
    <w:rsid w:val="008A322C"/>
    <w:rsid w:val="008C6CC0"/>
    <w:rsid w:val="008D28DC"/>
    <w:rsid w:val="008E2D2C"/>
    <w:rsid w:val="008E36BE"/>
    <w:rsid w:val="008F4A74"/>
    <w:rsid w:val="0090662A"/>
    <w:rsid w:val="00910DAC"/>
    <w:rsid w:val="00913DD1"/>
    <w:rsid w:val="0091612F"/>
    <w:rsid w:val="0091715D"/>
    <w:rsid w:val="00932461"/>
    <w:rsid w:val="009614E0"/>
    <w:rsid w:val="00964016"/>
    <w:rsid w:val="009670AE"/>
    <w:rsid w:val="009E2B4A"/>
    <w:rsid w:val="009E356F"/>
    <w:rsid w:val="009F0D33"/>
    <w:rsid w:val="00A039EB"/>
    <w:rsid w:val="00A235AD"/>
    <w:rsid w:val="00A7043B"/>
    <w:rsid w:val="00A7459D"/>
    <w:rsid w:val="00A8252D"/>
    <w:rsid w:val="00AA5D16"/>
    <w:rsid w:val="00AC179B"/>
    <w:rsid w:val="00AC56DD"/>
    <w:rsid w:val="00AE7300"/>
    <w:rsid w:val="00AF5FEB"/>
    <w:rsid w:val="00B00E61"/>
    <w:rsid w:val="00B237F8"/>
    <w:rsid w:val="00B250DF"/>
    <w:rsid w:val="00B32A87"/>
    <w:rsid w:val="00B417C5"/>
    <w:rsid w:val="00B4549D"/>
    <w:rsid w:val="00B47DC2"/>
    <w:rsid w:val="00B647EA"/>
    <w:rsid w:val="00B941E8"/>
    <w:rsid w:val="00BA42BA"/>
    <w:rsid w:val="00BB246D"/>
    <w:rsid w:val="00BC48A0"/>
    <w:rsid w:val="00BC6F2D"/>
    <w:rsid w:val="00BD351F"/>
    <w:rsid w:val="00BF5052"/>
    <w:rsid w:val="00C042E8"/>
    <w:rsid w:val="00C178FB"/>
    <w:rsid w:val="00C209CF"/>
    <w:rsid w:val="00C3239F"/>
    <w:rsid w:val="00C543B7"/>
    <w:rsid w:val="00C66F83"/>
    <w:rsid w:val="00C70FAD"/>
    <w:rsid w:val="00C7160C"/>
    <w:rsid w:val="00C8001F"/>
    <w:rsid w:val="00C91A9A"/>
    <w:rsid w:val="00C9250B"/>
    <w:rsid w:val="00CA0AD3"/>
    <w:rsid w:val="00CA162F"/>
    <w:rsid w:val="00CA54A7"/>
    <w:rsid w:val="00CB37F9"/>
    <w:rsid w:val="00CF5DBA"/>
    <w:rsid w:val="00D0520E"/>
    <w:rsid w:val="00D12BAD"/>
    <w:rsid w:val="00D138DF"/>
    <w:rsid w:val="00D24826"/>
    <w:rsid w:val="00D277B8"/>
    <w:rsid w:val="00D5664B"/>
    <w:rsid w:val="00D72EF7"/>
    <w:rsid w:val="00DC6533"/>
    <w:rsid w:val="00DC68DB"/>
    <w:rsid w:val="00DE19BE"/>
    <w:rsid w:val="00E1262D"/>
    <w:rsid w:val="00E25520"/>
    <w:rsid w:val="00E441C9"/>
    <w:rsid w:val="00E619F2"/>
    <w:rsid w:val="00E82FCF"/>
    <w:rsid w:val="00EA3B67"/>
    <w:rsid w:val="00EC711D"/>
    <w:rsid w:val="00ED548A"/>
    <w:rsid w:val="00ED6D8A"/>
    <w:rsid w:val="00EE3E19"/>
    <w:rsid w:val="00EE442C"/>
    <w:rsid w:val="00EE7BEB"/>
    <w:rsid w:val="00F11C69"/>
    <w:rsid w:val="00F21463"/>
    <w:rsid w:val="00F333FB"/>
    <w:rsid w:val="00F40078"/>
    <w:rsid w:val="00F572C4"/>
    <w:rsid w:val="00F67C99"/>
    <w:rsid w:val="00F72361"/>
    <w:rsid w:val="00F81878"/>
    <w:rsid w:val="00F84069"/>
    <w:rsid w:val="00F93772"/>
    <w:rsid w:val="00FB7E30"/>
    <w:rsid w:val="00FD232D"/>
    <w:rsid w:val="00FE1A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7E317DD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D351F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114A7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semiHidden/>
    <w:rsid w:val="00114A73"/>
    <w:rPr>
      <w:sz w:val="18"/>
      <w:szCs w:val="18"/>
    </w:rPr>
  </w:style>
  <w:style w:type="paragraph" w:styleId="a5">
    <w:name w:val="footer"/>
    <w:basedOn w:val="a"/>
    <w:link w:val="a6"/>
    <w:uiPriority w:val="99"/>
    <w:semiHidden/>
    <w:unhideWhenUsed/>
    <w:rsid w:val="00114A7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semiHidden/>
    <w:rsid w:val="00114A73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A235AD"/>
    <w:rPr>
      <w:sz w:val="18"/>
      <w:szCs w:val="18"/>
    </w:rPr>
  </w:style>
  <w:style w:type="character" w:customStyle="1" w:styleId="a8">
    <w:name w:val="批注框文本字符"/>
    <w:basedOn w:val="a0"/>
    <w:link w:val="a7"/>
    <w:uiPriority w:val="99"/>
    <w:semiHidden/>
    <w:rsid w:val="00A235AD"/>
    <w:rPr>
      <w:sz w:val="18"/>
      <w:szCs w:val="18"/>
    </w:rPr>
  </w:style>
  <w:style w:type="paragraph" w:styleId="a9">
    <w:name w:val="List Paragraph"/>
    <w:basedOn w:val="a"/>
    <w:uiPriority w:val="34"/>
    <w:qFormat/>
    <w:rsid w:val="00A235AD"/>
    <w:pPr>
      <w:ind w:firstLineChars="200" w:firstLine="420"/>
    </w:pPr>
  </w:style>
  <w:style w:type="paragraph" w:styleId="aa">
    <w:name w:val="Normal (Web)"/>
    <w:basedOn w:val="a"/>
    <w:uiPriority w:val="99"/>
    <w:semiHidden/>
    <w:unhideWhenUsed/>
    <w:rsid w:val="001F0A3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7789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9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5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2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1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14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4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96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1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8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7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03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7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4" Type="http://schemas.openxmlformats.org/officeDocument/2006/relationships/image" Target="media/image7.jpeg"/><Relationship Id="rId15" Type="http://schemas.openxmlformats.org/officeDocument/2006/relationships/image" Target="media/image8.jpeg"/><Relationship Id="rId16" Type="http://schemas.openxmlformats.org/officeDocument/2006/relationships/image" Target="media/image9.jpeg"/><Relationship Id="rId17" Type="http://schemas.openxmlformats.org/officeDocument/2006/relationships/image" Target="media/image10.png"/><Relationship Id="rId18" Type="http://schemas.openxmlformats.org/officeDocument/2006/relationships/image" Target="media/image11.jpeg"/><Relationship Id="rId19" Type="http://schemas.openxmlformats.org/officeDocument/2006/relationships/image" Target="media/image12.jpeg"/><Relationship Id="rId63" Type="http://schemas.openxmlformats.org/officeDocument/2006/relationships/image" Target="media/image56.jpeg"/><Relationship Id="rId64" Type="http://schemas.openxmlformats.org/officeDocument/2006/relationships/image" Target="media/image57.jpeg"/><Relationship Id="rId65" Type="http://schemas.openxmlformats.org/officeDocument/2006/relationships/image" Target="media/image58.jpeg"/><Relationship Id="rId66" Type="http://schemas.openxmlformats.org/officeDocument/2006/relationships/image" Target="media/image59.jpeg"/><Relationship Id="rId67" Type="http://schemas.openxmlformats.org/officeDocument/2006/relationships/image" Target="media/image60.jpeg"/><Relationship Id="rId68" Type="http://schemas.openxmlformats.org/officeDocument/2006/relationships/image" Target="media/image61.jpeg"/><Relationship Id="rId69" Type="http://schemas.openxmlformats.org/officeDocument/2006/relationships/image" Target="media/image62.jpeg"/><Relationship Id="rId50" Type="http://schemas.openxmlformats.org/officeDocument/2006/relationships/image" Target="media/image43.jpeg"/><Relationship Id="rId51" Type="http://schemas.openxmlformats.org/officeDocument/2006/relationships/image" Target="media/image44.jpeg"/><Relationship Id="rId52" Type="http://schemas.openxmlformats.org/officeDocument/2006/relationships/image" Target="media/image45.jpeg"/><Relationship Id="rId53" Type="http://schemas.openxmlformats.org/officeDocument/2006/relationships/image" Target="media/image46.jpeg"/><Relationship Id="rId54" Type="http://schemas.openxmlformats.org/officeDocument/2006/relationships/image" Target="media/image47.jpeg"/><Relationship Id="rId55" Type="http://schemas.openxmlformats.org/officeDocument/2006/relationships/image" Target="media/image48.jpeg"/><Relationship Id="rId56" Type="http://schemas.openxmlformats.org/officeDocument/2006/relationships/image" Target="media/image49.jpeg"/><Relationship Id="rId57" Type="http://schemas.openxmlformats.org/officeDocument/2006/relationships/image" Target="media/image50.jpeg"/><Relationship Id="rId58" Type="http://schemas.openxmlformats.org/officeDocument/2006/relationships/image" Target="media/image51.jpeg"/><Relationship Id="rId59" Type="http://schemas.openxmlformats.org/officeDocument/2006/relationships/image" Target="media/image52.jpeg"/><Relationship Id="rId40" Type="http://schemas.openxmlformats.org/officeDocument/2006/relationships/image" Target="media/image33.jpeg"/><Relationship Id="rId41" Type="http://schemas.openxmlformats.org/officeDocument/2006/relationships/image" Target="media/image34.jpeg"/><Relationship Id="rId42" Type="http://schemas.openxmlformats.org/officeDocument/2006/relationships/image" Target="media/image35.jpeg"/><Relationship Id="rId43" Type="http://schemas.openxmlformats.org/officeDocument/2006/relationships/image" Target="media/image36.jpeg"/><Relationship Id="rId44" Type="http://schemas.openxmlformats.org/officeDocument/2006/relationships/image" Target="media/image37.jpeg"/><Relationship Id="rId45" Type="http://schemas.openxmlformats.org/officeDocument/2006/relationships/image" Target="media/image38.jpeg"/><Relationship Id="rId46" Type="http://schemas.openxmlformats.org/officeDocument/2006/relationships/image" Target="media/image39.jpeg"/><Relationship Id="rId47" Type="http://schemas.openxmlformats.org/officeDocument/2006/relationships/image" Target="media/image40.jpeg"/><Relationship Id="rId48" Type="http://schemas.openxmlformats.org/officeDocument/2006/relationships/image" Target="media/image41.jpeg"/><Relationship Id="rId49" Type="http://schemas.openxmlformats.org/officeDocument/2006/relationships/image" Target="media/image42.jpe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Relationship Id="rId9" Type="http://schemas.openxmlformats.org/officeDocument/2006/relationships/image" Target="media/image2.jpeg"/><Relationship Id="rId30" Type="http://schemas.openxmlformats.org/officeDocument/2006/relationships/image" Target="media/image23.jpeg"/><Relationship Id="rId31" Type="http://schemas.openxmlformats.org/officeDocument/2006/relationships/image" Target="media/image24.jpeg"/><Relationship Id="rId32" Type="http://schemas.openxmlformats.org/officeDocument/2006/relationships/image" Target="media/image25.jpeg"/><Relationship Id="rId33" Type="http://schemas.openxmlformats.org/officeDocument/2006/relationships/image" Target="media/image26.jpeg"/><Relationship Id="rId34" Type="http://schemas.openxmlformats.org/officeDocument/2006/relationships/image" Target="media/image27.jpeg"/><Relationship Id="rId35" Type="http://schemas.openxmlformats.org/officeDocument/2006/relationships/image" Target="media/image28.jpeg"/><Relationship Id="rId36" Type="http://schemas.openxmlformats.org/officeDocument/2006/relationships/image" Target="media/image29.jpeg"/><Relationship Id="rId37" Type="http://schemas.openxmlformats.org/officeDocument/2006/relationships/image" Target="media/image30.jpeg"/><Relationship Id="rId38" Type="http://schemas.openxmlformats.org/officeDocument/2006/relationships/image" Target="media/image31.jpeg"/><Relationship Id="rId39" Type="http://schemas.openxmlformats.org/officeDocument/2006/relationships/image" Target="media/image32.jpeg"/><Relationship Id="rId80" Type="http://schemas.openxmlformats.org/officeDocument/2006/relationships/image" Target="media/image73.png"/><Relationship Id="rId81" Type="http://schemas.openxmlformats.org/officeDocument/2006/relationships/image" Target="media/image74.png"/><Relationship Id="rId82" Type="http://schemas.openxmlformats.org/officeDocument/2006/relationships/image" Target="media/image75.jpeg"/><Relationship Id="rId83" Type="http://schemas.openxmlformats.org/officeDocument/2006/relationships/image" Target="media/image76.jpeg"/><Relationship Id="rId84" Type="http://schemas.openxmlformats.org/officeDocument/2006/relationships/fontTable" Target="fontTable.xml"/><Relationship Id="rId85" Type="http://schemas.openxmlformats.org/officeDocument/2006/relationships/theme" Target="theme/theme1.xml"/><Relationship Id="rId70" Type="http://schemas.openxmlformats.org/officeDocument/2006/relationships/image" Target="media/image63.jpeg"/><Relationship Id="rId71" Type="http://schemas.openxmlformats.org/officeDocument/2006/relationships/image" Target="media/image64.jpeg"/><Relationship Id="rId72" Type="http://schemas.openxmlformats.org/officeDocument/2006/relationships/image" Target="media/image65.jpeg"/><Relationship Id="rId20" Type="http://schemas.openxmlformats.org/officeDocument/2006/relationships/image" Target="media/image13.jpeg"/><Relationship Id="rId21" Type="http://schemas.openxmlformats.org/officeDocument/2006/relationships/image" Target="media/image14.jpeg"/><Relationship Id="rId22" Type="http://schemas.openxmlformats.org/officeDocument/2006/relationships/image" Target="media/image15.jpeg"/><Relationship Id="rId23" Type="http://schemas.openxmlformats.org/officeDocument/2006/relationships/image" Target="media/image16.jpeg"/><Relationship Id="rId24" Type="http://schemas.openxmlformats.org/officeDocument/2006/relationships/image" Target="media/image17.jpeg"/><Relationship Id="rId25" Type="http://schemas.openxmlformats.org/officeDocument/2006/relationships/image" Target="media/image18.jpeg"/><Relationship Id="rId26" Type="http://schemas.openxmlformats.org/officeDocument/2006/relationships/image" Target="media/image19.jpeg"/><Relationship Id="rId27" Type="http://schemas.openxmlformats.org/officeDocument/2006/relationships/image" Target="media/image20.jpeg"/><Relationship Id="rId28" Type="http://schemas.openxmlformats.org/officeDocument/2006/relationships/image" Target="media/image21.jpeg"/><Relationship Id="rId29" Type="http://schemas.openxmlformats.org/officeDocument/2006/relationships/image" Target="media/image22.jpeg"/><Relationship Id="rId73" Type="http://schemas.openxmlformats.org/officeDocument/2006/relationships/image" Target="media/image66.jpeg"/><Relationship Id="rId74" Type="http://schemas.openxmlformats.org/officeDocument/2006/relationships/image" Target="media/image67.jpeg"/><Relationship Id="rId75" Type="http://schemas.openxmlformats.org/officeDocument/2006/relationships/image" Target="media/image68.jpeg"/><Relationship Id="rId76" Type="http://schemas.openxmlformats.org/officeDocument/2006/relationships/image" Target="media/image69.jpeg"/><Relationship Id="rId77" Type="http://schemas.openxmlformats.org/officeDocument/2006/relationships/image" Target="media/image70.jpeg"/><Relationship Id="rId78" Type="http://schemas.openxmlformats.org/officeDocument/2006/relationships/image" Target="media/image71.png"/><Relationship Id="rId79" Type="http://schemas.openxmlformats.org/officeDocument/2006/relationships/image" Target="media/image72.jpeg"/><Relationship Id="rId60" Type="http://schemas.openxmlformats.org/officeDocument/2006/relationships/image" Target="media/image53.jpeg"/><Relationship Id="rId61" Type="http://schemas.openxmlformats.org/officeDocument/2006/relationships/image" Target="media/image54.jpeg"/><Relationship Id="rId62" Type="http://schemas.openxmlformats.org/officeDocument/2006/relationships/image" Target="media/image55.jpeg"/><Relationship Id="rId10" Type="http://schemas.openxmlformats.org/officeDocument/2006/relationships/image" Target="media/image3.jpeg"/><Relationship Id="rId11" Type="http://schemas.openxmlformats.org/officeDocument/2006/relationships/image" Target="media/image4.jpeg"/><Relationship Id="rId12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674</TotalTime>
  <Pages>20</Pages>
  <Words>711</Words>
  <Characters>4053</Characters>
  <Application>Microsoft Macintosh Word</Application>
  <DocSecurity>0</DocSecurity>
  <Lines>33</Lines>
  <Paragraphs>9</Paragraphs>
  <ScaleCrop>false</ScaleCrop>
  <Company/>
  <LinksUpToDate>false</LinksUpToDate>
  <CharactersWithSpaces>4755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媒体工作室 i.Center</cp:lastModifiedBy>
  <cp:revision>194</cp:revision>
  <dcterms:created xsi:type="dcterms:W3CDTF">2015-08-03T05:38:00Z</dcterms:created>
  <dcterms:modified xsi:type="dcterms:W3CDTF">2015-08-14T05:08:00Z</dcterms:modified>
</cp:coreProperties>
</file>
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7AA423" w14:textId="77777777"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14:paraId="11F786B8" w14:textId="77777777"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14:paraId="5FF7F691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14:paraId="46BAFB95" w14:textId="77777777"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14:paraId="0E5253FB" w14:textId="77777777" w:rsidR="00A235AD" w:rsidRDefault="00A039EB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下面是您标注需要做的房间，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整理了一下各个空间的效果图、</w:t>
      </w:r>
      <w:r>
        <w:rPr>
          <w:rFonts w:ascii="微软雅黑" w:eastAsia="微软雅黑" w:hAnsi="微软雅黑"/>
        </w:rPr>
        <w:t>平面布局</w:t>
      </w:r>
      <w:r>
        <w:rPr>
          <w:rFonts w:ascii="微软雅黑" w:eastAsia="微软雅黑" w:hAnsi="微软雅黑" w:hint="eastAsia"/>
        </w:rPr>
        <w:t>和项目明细。</w:t>
      </w:r>
    </w:p>
    <w:p w14:paraId="076C774A" w14:textId="77777777" w:rsidR="00F84069" w:rsidRPr="00A235AD" w:rsidRDefault="00F84069" w:rsidP="00F84069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14:paraId="672900B6" w14:textId="77777777" w:rsidR="00F84069" w:rsidRDefault="00F84069" w:rsidP="006A592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40A22A" wp14:editId="1999E1A7">
            <wp:extent cx="1673667" cy="2510286"/>
            <wp:effectExtent l="0" t="0" r="0" b="0"/>
            <wp:docPr id="58" name="图片 58" descr="E:\苏楠楠\2015项目\Q清华李兆基大楼创新模块制作项目\平面图\图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5项目\Q清华李兆基大楼创新模块制作项目\平面图\图例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667" cy="251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341D" w14:textId="77777777"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14:paraId="349508E3" w14:textId="77777777"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5482C9D3" w14:textId="77777777"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14:paraId="388589EE" w14:textId="77777777"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14:paraId="760946F9" w14:textId="77777777" w:rsidR="00B4549D" w:rsidRPr="00B4549D" w:rsidRDefault="0091715D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F728694" wp14:editId="27A1BD79">
            <wp:extent cx="6642100" cy="1941195"/>
            <wp:effectExtent l="0" t="0" r="0" b="0"/>
            <wp:docPr id="117" name="图片 117" descr="E:\苏楠楠\2015项目\Q清华李兆基大楼创新模块制作项目\平面图\六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苏楠楠\2015项目\Q清华李兆基大楼创新模块制作项目\平面图\六层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C4A7" w14:textId="77777777"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14:paraId="352920CC" w14:textId="77777777" w:rsidR="00A235AD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14:paraId="05DBFBB1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14:paraId="63537703" w14:textId="77777777"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14:paraId="14099365" w14:textId="77777777" w:rsidR="00CF5DBA" w:rsidRDefault="00CF5DBA" w:rsidP="00CF5DBA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/>
          <w:noProof/>
        </w:rPr>
        <w:drawing>
          <wp:inline distT="0" distB="0" distL="0" distR="0" wp14:anchorId="02EE9F68" wp14:editId="17660118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</w:rPr>
        <w:drawing>
          <wp:inline distT="0" distB="0" distL="0" distR="0" wp14:anchorId="3F44C4EC" wp14:editId="4C435BFD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F2CD2F9" wp14:editId="05A6810A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</w:rPr>
        <w:drawing>
          <wp:inline distT="0" distB="0" distL="0" distR="0" wp14:anchorId="5FB1034B" wp14:editId="24D849F6">
            <wp:extent cx="3019246" cy="1889889"/>
            <wp:effectExtent l="0" t="0" r="0" b="0"/>
            <wp:docPr id="5" name="图片 5" descr="E:\苏楠楠\2014项目\THU清华大学李兆基大楼创客空间设计\2015.01.12新参考\昊哥的图\6层创客空间\6f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761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5358" w14:textId="77777777" w:rsidR="009670AE" w:rsidRDefault="009670AE" w:rsidP="00CF5DBA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</w:p>
    <w:p w14:paraId="13524604" w14:textId="77777777" w:rsidR="00C7160C" w:rsidRPr="00F21463" w:rsidRDefault="00C7160C" w:rsidP="00C7160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  <w:ins w:id="0" w:author="Woody 德宇 Wang 王" w:date="2015-08-09T06:50:00Z">
        <w:r w:rsidR="00D5664B">
          <w:rPr>
            <w:rFonts w:ascii="微软雅黑" w:eastAsia="微软雅黑" w:hAnsi="微软雅黑" w:hint="eastAsia"/>
          </w:rPr>
          <w:t>进门部位是否为</w:t>
        </w:r>
      </w:ins>
      <w:ins w:id="1" w:author="Woody 德宇 Wang 王" w:date="2015-08-09T06:51:00Z">
        <w:r w:rsidR="00D5664B">
          <w:rPr>
            <w:rFonts w:ascii="微软雅黑" w:eastAsia="微软雅黑" w:hAnsi="微软雅黑" w:hint="eastAsia"/>
          </w:rPr>
          <w:t>活动可拆卸的？综合和大赛两种模式如何切换？</w:t>
        </w:r>
      </w:ins>
    </w:p>
    <w:p w14:paraId="5654C245" w14:textId="77777777"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</w:rPr>
        <w:drawing>
          <wp:inline distT="0" distB="0" distL="0" distR="0" wp14:anchorId="189A238F" wp14:editId="6C52D979">
            <wp:extent cx="5638533" cy="4106174"/>
            <wp:effectExtent l="0" t="0" r="0" b="0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45" cy="41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C176" w14:textId="77777777" w:rsidR="00C7160C" w:rsidRDefault="00C7160C" w:rsidP="00C7160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DC6533" w:rsidRPr="00DC6533" w14:paraId="04CA35AE" w14:textId="77777777" w:rsidTr="009670AE">
        <w:trPr>
          <w:trHeight w:val="181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0E3910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3F861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091F2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FD73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74B74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DC6533" w:rsidRPr="00DC6533" w14:paraId="38782D73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9FE7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42C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CA5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6591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4EAF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DC6533" w:rsidRPr="00DC6533" w14:paraId="286C7DF8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475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A09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3B10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C370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72829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DC6533" w:rsidRPr="00DC6533" w14:paraId="495B886D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95B1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8BD4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2158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1841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50CD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DC6533" w:rsidRPr="00DC6533" w14:paraId="31DBDED6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D870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F1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218DC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814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8832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DC6533" w:rsidRPr="00DC6533" w14:paraId="45DBEE5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07AA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E3A6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249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39D7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CAD9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DC6533" w:rsidRPr="00DC6533" w14:paraId="436CAD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274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5079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00B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EFE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36C40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DC6533" w:rsidRPr="00DC6533" w14:paraId="3182206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A5C4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1EA4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5764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6EB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CA8BC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DC6533" w:rsidRPr="00DC6533" w14:paraId="38F8FF5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286D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B6A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84BC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F34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6849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DC6533" w:rsidRPr="00DC6533" w14:paraId="4E26121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8F4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9371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3E7C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F25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F5C8D2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DC6533" w:rsidRPr="00DC6533" w14:paraId="0A3EB9E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16C5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68AA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2910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25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73AFD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DC6533" w:rsidRPr="00DC6533" w14:paraId="6C3AC5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DA8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7414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0DCE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1B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79E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DC6533" w:rsidRPr="00DC6533" w14:paraId="1C06E94E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9270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C41E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8A0B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9907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85A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0B926AFF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1288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BCE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EFFF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D6D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C0D98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1C66A69F" w14:textId="77777777" w:rsidTr="00DC6533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F65E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4D0F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083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FF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569BE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DC6533" w:rsidRPr="00DC6533" w14:paraId="2CB61E27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2E8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6B53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28E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B82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AAC6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DC6533" w:rsidRPr="00DC6533" w14:paraId="1BF17879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F938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ADE2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98F0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F77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5BC31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DC6533" w:rsidRPr="00DC6533" w14:paraId="6619C29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7772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3BC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731C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ED12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9AD4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DC6533" w:rsidRPr="00DC6533" w14:paraId="24A7BCA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4B7C2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738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FF0F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B81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ABD2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DC6533" w:rsidRPr="00DC6533" w14:paraId="10C494B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CA4E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E72F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DCA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B9B2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B38F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DC6533" w:rsidRPr="00DC6533" w14:paraId="786E57E2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9695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C534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2B41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48BA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EA50B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DC6533" w:rsidRPr="00DC6533" w14:paraId="3ADC5FE8" w14:textId="77777777" w:rsidTr="00DC6533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E5E7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B7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7D83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7E9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B1AB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3580C11" w14:textId="77777777" w:rsidR="00C7160C" w:rsidRPr="00DC6533" w:rsidRDefault="00C7160C" w:rsidP="00DC6533">
      <w:pPr>
        <w:rPr>
          <w:rFonts w:ascii="微软雅黑" w:eastAsia="微软雅黑" w:hAnsi="微软雅黑"/>
        </w:rPr>
      </w:pPr>
    </w:p>
    <w:p w14:paraId="53D3B846" w14:textId="77777777" w:rsidR="00B00E61" w:rsidRDefault="00B00E61" w:rsidP="00B00E61">
      <w:pPr>
        <w:pStyle w:val="a9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14:paraId="7C5135EF" w14:textId="77777777"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28F103A" w14:textId="77777777" w:rsidR="00B237F8" w:rsidRDefault="00E441C9" w:rsidP="00B00E6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6DDD76" wp14:editId="2ED5BDED">
            <wp:extent cx="5550571" cy="4037163"/>
            <wp:effectExtent l="0" t="0" r="0" b="0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91" cy="40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6B64" w14:textId="77777777" w:rsidR="005D636B" w:rsidRDefault="005D636B" w:rsidP="00B00E61">
      <w:pPr>
        <w:jc w:val="center"/>
        <w:rPr>
          <w:noProof/>
        </w:rPr>
      </w:pPr>
    </w:p>
    <w:p w14:paraId="081AD1DE" w14:textId="77777777" w:rsidR="001637BE" w:rsidRDefault="001637BE" w:rsidP="00B00E61">
      <w:pPr>
        <w:jc w:val="center"/>
        <w:rPr>
          <w:noProof/>
        </w:rPr>
      </w:pPr>
    </w:p>
    <w:p w14:paraId="07F1F2C4" w14:textId="77777777" w:rsidR="00B237F8" w:rsidRDefault="00B237F8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67FAF6C2" w14:textId="77777777" w:rsidR="005D636B" w:rsidRDefault="005D636B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2608C8" w:rsidRPr="002608C8" w14:paraId="33A1C909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1D95B1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A88BA2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A595AF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04249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FD04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2608C8" w:rsidRPr="002608C8" w14:paraId="12391505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A3CC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93D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8EC1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5A0CC" w14:textId="77777777" w:rsidR="002608C8" w:rsidRPr="002608C8" w:rsidRDefault="00E441C9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69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6A4E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规格：1600*700</w:t>
            </w:r>
          </w:p>
        </w:tc>
      </w:tr>
      <w:tr w:rsidR="002608C8" w:rsidRPr="002608C8" w14:paraId="383E3ABD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81CC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4244F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986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09FF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61DB3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2608C8" w:rsidRPr="002608C8" w14:paraId="488BDED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02EE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4A11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4161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14A00" w14:textId="77777777" w:rsidR="002608C8" w:rsidRPr="002608C8" w:rsidRDefault="002608C8" w:rsidP="00E441C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  <w:r w:rsidR="00E441C9">
              <w:rPr>
                <w:rFonts w:ascii="宋体" w:eastAsia="宋体" w:hAnsi="宋体" w:cs="宋体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0B85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2608C8" w:rsidRPr="002608C8" w14:paraId="2DDC729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152E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6052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009C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3C6A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8A05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0C8B237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23DE4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3D73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4F98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9CFD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473CC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15481202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B60B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A55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7386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A86B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E7A55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2608C8" w:rsidRPr="002608C8" w14:paraId="2EFC5D36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78569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5C6D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AB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381A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1378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2608C8" w:rsidRPr="002608C8" w14:paraId="1368D4B8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09D5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FBE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B6C4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5690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A58AF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608C8" w:rsidRPr="002608C8" w14:paraId="4A239B20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519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7E7E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08F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91F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2C2B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2608C8" w:rsidRPr="002608C8" w14:paraId="381F139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2F58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1891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523C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A5CC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58C2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2608C8" w:rsidRPr="002608C8" w14:paraId="050743BC" w14:textId="77777777" w:rsidTr="002608C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FEDD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3097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2B2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50F5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9C2E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2BE23AC" w14:textId="77777777" w:rsidR="002608C8" w:rsidRDefault="002608C8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36B1C94" w14:textId="77777777" w:rsidR="009670AE" w:rsidRPr="002608C8" w:rsidRDefault="009670AE" w:rsidP="00B237F8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F344238" w14:textId="77777777" w:rsidR="008A13A6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6096网真会议室</w:t>
      </w:r>
    </w:p>
    <w:p w14:paraId="22DD30C4" w14:textId="77777777" w:rsidR="009670AE" w:rsidRDefault="009670AE" w:rsidP="009670AE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AA4A18D" w14:textId="77777777" w:rsidR="00A235AD" w:rsidRPr="00A235AD" w:rsidRDefault="00A235AD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效果参考：</w:t>
      </w:r>
    </w:p>
    <w:p w14:paraId="38D6699A" w14:textId="77777777" w:rsidR="00114A73" w:rsidRDefault="00A235AD" w:rsidP="00A235A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8E40091" wp14:editId="3DF6A1DA">
            <wp:extent cx="3450566" cy="2160067"/>
            <wp:effectExtent l="0" t="0" r="0" b="0"/>
            <wp:docPr id="1" name="图片 1" descr="E:\苏楠楠\2014项目\THU清华大学李兆基大楼创客空间设计\资料\清华全部项目\6层创客空间\6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4项目\THU清华大学李兆基大楼创客空间设计\资料\清华全部项目\6层创客空间\60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35" cy="216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3A6">
        <w:rPr>
          <w:rFonts w:ascii="微软雅黑" w:eastAsia="微软雅黑" w:hAnsi="微软雅黑" w:hint="eastAsia"/>
        </w:rPr>
        <w:t xml:space="preserve"> </w:t>
      </w:r>
      <w:r w:rsidR="00913DD1">
        <w:rPr>
          <w:noProof/>
        </w:rPr>
        <w:drawing>
          <wp:inline distT="0" distB="0" distL="0" distR="0" wp14:anchorId="39AC069B" wp14:editId="17863D0E">
            <wp:extent cx="2544793" cy="2161021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9" cy="217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E0872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0DB6CC8B" w14:textId="77777777" w:rsidR="008A13A6" w:rsidRPr="00F21463" w:rsidRDefault="008A13A6" w:rsidP="009670AE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38D19CC8" w14:textId="77777777" w:rsidR="008A13A6" w:rsidRDefault="00575F1A" w:rsidP="008A13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E10646" wp14:editId="3ABA6A25">
            <wp:extent cx="4942936" cy="1894005"/>
            <wp:effectExtent l="0" t="0" r="0" b="0"/>
            <wp:docPr id="25" name="图片 25" descr="E:\苏楠楠\2015项目\Q清华李兆基大楼创新模块制作项目\平面图\网真会议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5项目\Q清华李兆基大楼创新模块制作项目\平面图\网真会议室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1" cy="190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58B" w14:textId="77777777" w:rsidR="00776597" w:rsidRDefault="00776597" w:rsidP="008A13A6">
      <w:pPr>
        <w:jc w:val="center"/>
        <w:rPr>
          <w:noProof/>
        </w:rPr>
      </w:pPr>
    </w:p>
    <w:p w14:paraId="11DC6AE1" w14:textId="77777777" w:rsidR="008A13A6" w:rsidRDefault="008A13A6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4FFCE3FF" w14:textId="77777777" w:rsidR="00776597" w:rsidRDefault="00776597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766E6" w:rsidRPr="006766E6" w14:paraId="59241096" w14:textId="77777777" w:rsidTr="00C042E8">
        <w:trPr>
          <w:trHeight w:val="376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3C398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C0878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1B4CB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5B9F4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1FAAF4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766E6" w:rsidRPr="006766E6" w14:paraId="76D157B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D2EB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7309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大会议桌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F536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E5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21B6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定制可拼接两部分组成会议桌</w:t>
            </w:r>
          </w:p>
        </w:tc>
      </w:tr>
      <w:tr w:rsidR="006766E6" w:rsidRPr="006766E6" w14:paraId="0E05F9BD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DFA0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D47B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41BC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A904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8E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766E6" w:rsidRPr="006766E6" w14:paraId="1BCE07CC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8C7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AC18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E9F1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A5A2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04184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73F428B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DE25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11D8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618BC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FBE9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F559D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212BAC0E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A2B7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3AAA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600A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B43E5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78AFC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766E6" w:rsidRPr="006766E6" w14:paraId="3C1E811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46C0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030D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D7C3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3565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369C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766E6" w:rsidRPr="006766E6" w14:paraId="34A92249" w14:textId="77777777" w:rsidTr="006766E6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A277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7F1B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E766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9A1FC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DD1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6766E6" w:rsidRPr="006766E6" w14:paraId="761D9CF8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51D5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27B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F236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D5E5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8ED20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6766E6" w:rsidRPr="006766E6" w14:paraId="44B3A43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BC6B5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30E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6C12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D0AC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42A3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766E6" w:rsidRPr="006766E6" w14:paraId="0008F75B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ED8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275C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DA13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DDAB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BCF35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766E6" w:rsidRPr="006766E6" w14:paraId="33E11FCC" w14:textId="77777777" w:rsidTr="006766E6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5FC0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28B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0CD8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B96B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AFDA3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E8DADD3" w14:textId="77777777" w:rsidR="008A13A6" w:rsidRDefault="008A13A6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C5253E3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691C4E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46FCB74" w14:textId="77777777" w:rsidR="009670AE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0FDD095F" w14:textId="77777777" w:rsidR="009670AE" w:rsidRPr="006766E6" w:rsidRDefault="009670AE" w:rsidP="008A13A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2DBD2807" w14:textId="77777777" w:rsidR="00A235AD" w:rsidRDefault="00A235AD" w:rsidP="00A235AD">
      <w:pPr>
        <w:pStyle w:val="a9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6095VIP咖啡茶饮</w:t>
      </w:r>
    </w:p>
    <w:p w14:paraId="4CB555F4" w14:textId="77777777" w:rsidR="00026306" w:rsidRDefault="00026306" w:rsidP="0002630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3AF616F" w14:textId="77777777" w:rsidR="00A235AD" w:rsidRPr="00A235AD" w:rsidRDefault="00A235AD" w:rsidP="00A235A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5A39B976" w14:textId="77777777" w:rsidR="00A235AD" w:rsidRDefault="00A235AD" w:rsidP="00A235A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C86E88F" wp14:editId="7E9464A0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DE5548C" wp14:editId="01E9539B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</w:rPr>
        <w:drawing>
          <wp:inline distT="0" distB="0" distL="0" distR="0" wp14:anchorId="6F39257E" wp14:editId="7E6037DA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</w:rPr>
        <w:drawing>
          <wp:inline distT="0" distB="0" distL="0" distR="0" wp14:anchorId="4C4B9850" wp14:editId="0B1F011E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D169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7C4A9869" w14:textId="77777777" w:rsidR="00442331" w:rsidRDefault="00442331" w:rsidP="00442331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4C5EA4E" w14:textId="77777777" w:rsidR="00172D51" w:rsidRPr="00F21463" w:rsidRDefault="00172D51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14:paraId="47BA9D69" w14:textId="77777777" w:rsidR="00442331" w:rsidRDefault="00442331" w:rsidP="0044233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7A9D63" wp14:editId="5DF4AF5D">
            <wp:extent cx="6090249" cy="1668705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52" cy="16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8E46" w14:textId="77777777" w:rsidR="00442331" w:rsidRDefault="0044233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6A9FF80E" w14:textId="77777777" w:rsidR="00172D51" w:rsidRDefault="00172D51" w:rsidP="00442331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442331" w:rsidRPr="00442331" w14:paraId="02BE5A3B" w14:textId="77777777" w:rsidTr="00C042E8">
        <w:trPr>
          <w:trHeight w:val="424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FC2F1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A8594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76E3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F4EC2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914EC6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442331" w:rsidRPr="00442331" w14:paraId="3AA5F0ED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84AF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194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8720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BA49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67FE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442331" w:rsidRPr="00442331" w14:paraId="59BDF6D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881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9F77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71A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32F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F4103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442331" w:rsidRPr="00442331" w14:paraId="686D9DF5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28AF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9F3C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B0A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C0FA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2199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442331" w:rsidRPr="00442331" w14:paraId="137917B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BED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3DC41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59DC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1BD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25664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42331" w:rsidRPr="00442331" w14:paraId="4A2F37B4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A137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B928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FF1F9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29D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37D6B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42331" w:rsidRPr="00442331" w14:paraId="56DEE3C7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8D95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35EBF8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A40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6B8C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AEC7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42331" w:rsidRPr="00442331" w14:paraId="618C5C8A" w14:textId="77777777" w:rsidTr="00442331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533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3059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AED6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1E65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DE58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442331" w:rsidRPr="00442331" w14:paraId="4C11F9D1" w14:textId="77777777" w:rsidTr="00442331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6FFC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094B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54B1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F077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F984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68A9A3D6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EFF2B92" w14:textId="77777777"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E377048" w14:textId="77777777" w:rsidR="00434428" w:rsidRPr="00442331" w:rsidRDefault="00434428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FDB57BE" w14:textId="77777777"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四、6094智能家居环境、团队产品展示</w:t>
      </w:r>
    </w:p>
    <w:p w14:paraId="3CC1E8D8" w14:textId="77777777"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0E719E" w14:textId="77777777" w:rsidR="00BA42BA" w:rsidRDefault="00BA42BA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2329C1B9" w14:textId="77777777" w:rsidR="00776597" w:rsidRPr="00A235AD" w:rsidRDefault="00776597" w:rsidP="00BA42BA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3F98B7C" w14:textId="77777777"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EF858CE" wp14:editId="68739E64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</w:rPr>
        <w:drawing>
          <wp:inline distT="0" distB="0" distL="0" distR="0" wp14:anchorId="36904E13" wp14:editId="59101062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8CD24" w14:textId="77777777" w:rsidR="00434428" w:rsidRDefault="00434428" w:rsidP="00BA42BA">
      <w:pPr>
        <w:jc w:val="center"/>
        <w:rPr>
          <w:rFonts w:ascii="微软雅黑" w:eastAsia="微软雅黑" w:hAnsi="微软雅黑"/>
        </w:rPr>
      </w:pPr>
    </w:p>
    <w:p w14:paraId="3A92C7A7" w14:textId="77777777" w:rsidR="00434428" w:rsidRDefault="00434428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14:paraId="2C0228E3" w14:textId="68D9A50A" w:rsidR="008E2D2C" w:rsidRPr="00F21463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lastRenderedPageBreak/>
        <w:t>平面布置图：</w:t>
      </w:r>
      <w:ins w:id="2" w:author="媒体工作室 i.Center" w:date="2015-08-14T08:33:00Z">
        <w:r w:rsidR="005E267D">
          <w:rPr>
            <w:rFonts w:ascii="微软雅黑" w:eastAsia="微软雅黑" w:hAnsi="微软雅黑" w:hint="eastAsia"/>
          </w:rPr>
          <w:t>（学生创业团队</w:t>
        </w:r>
      </w:ins>
      <w:ins w:id="3" w:author="媒体工作室 i.Center" w:date="2015-08-14T08:34:00Z">
        <w:r w:rsidR="005E267D">
          <w:rPr>
            <w:rFonts w:ascii="微软雅黑" w:eastAsia="微软雅黑" w:hAnsi="微软雅黑" w:hint="eastAsia"/>
          </w:rPr>
          <w:t>：例如</w:t>
        </w:r>
      </w:ins>
      <w:ins w:id="4" w:author="媒体工作室 i.Center" w:date="2015-08-14T08:37:00Z">
        <w:r w:rsidR="005E267D">
          <w:rPr>
            <w:rFonts w:ascii="微软雅黑" w:eastAsia="微软雅黑" w:hAnsi="微软雅黑" w:hint="eastAsia"/>
          </w:rPr>
          <w:t>幻腾智能、</w:t>
        </w:r>
      </w:ins>
      <w:ins w:id="5" w:author="媒体工作室 i.Center" w:date="2015-08-14T08:34:00Z">
        <w:r w:rsidR="005E267D">
          <w:rPr>
            <w:rFonts w:ascii="微软雅黑" w:eastAsia="微软雅黑" w:hAnsi="微软雅黑" w:hint="eastAsia"/>
          </w:rPr>
          <w:t>紫晶立方、八度阳光</w:t>
        </w:r>
      </w:ins>
      <w:ins w:id="6" w:author="媒体工作室 i.Center" w:date="2015-08-14T08:37:00Z">
        <w:r w:rsidR="005E267D">
          <w:rPr>
            <w:rFonts w:ascii="微软雅黑" w:eastAsia="微软雅黑" w:hAnsi="微软雅黑" w:hint="eastAsia"/>
          </w:rPr>
          <w:t>等</w:t>
        </w:r>
      </w:ins>
      <w:ins w:id="7" w:author="媒体工作室 i.Center" w:date="2015-08-14T08:33:00Z">
        <w:r w:rsidR="005E267D">
          <w:rPr>
            <w:rFonts w:ascii="微软雅黑" w:eastAsia="微软雅黑" w:hAnsi="微软雅黑" w:hint="eastAsia"/>
          </w:rPr>
          <w:t>）</w:t>
        </w:r>
      </w:ins>
    </w:p>
    <w:p w14:paraId="69E7506C" w14:textId="77777777" w:rsidR="008E2D2C" w:rsidRDefault="008E2D2C" w:rsidP="008E2D2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516581" wp14:editId="45AFE0E7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35C5" w14:textId="77777777" w:rsidR="003C77FB" w:rsidRDefault="003C77FB" w:rsidP="008E2D2C">
      <w:pPr>
        <w:jc w:val="center"/>
        <w:rPr>
          <w:noProof/>
        </w:rPr>
      </w:pPr>
    </w:p>
    <w:p w14:paraId="64ECAE0A" w14:textId="77777777" w:rsidR="008E2D2C" w:rsidRDefault="008E2D2C" w:rsidP="008E2D2C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C042E8" w:rsidRPr="00C042E8" w14:paraId="000BCE84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6DDAFE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B28EA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16A28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6638C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9C664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C042E8" w:rsidRPr="00C042E8" w14:paraId="21BB0D07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E5E0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9A4E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3D8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C8D4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4A99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C042E8" w:rsidRPr="00C042E8" w14:paraId="3C57A993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F9319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AD97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634C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287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BE331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C042E8" w:rsidRPr="00C042E8" w14:paraId="432C7A3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1144A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2BCF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24F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2198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95AC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12B3537E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9FF8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CAC9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51E4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851D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781465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2DECBC9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6B2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545F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B018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78E1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2B23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C042E8" w:rsidRPr="00C042E8" w14:paraId="6FB9DAC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561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034CE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6AB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8D1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D5C47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C042E8" w:rsidRPr="00C042E8" w14:paraId="4678AE44" w14:textId="77777777" w:rsidTr="00C042E8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B972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1B0B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5539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5A70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6383F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C042E8" w:rsidRPr="00C042E8" w14:paraId="5EEFA432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375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1561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F87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B8D6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B72CB" w14:textId="77777777" w:rsidR="00C042E8" w:rsidRPr="00C042E8" w:rsidRDefault="00C042E8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C042E8" w:rsidRPr="00C042E8" w14:paraId="5C80F691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AF2D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248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B3AB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221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FF11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C042E8" w:rsidRPr="00C042E8" w14:paraId="0BA11AAE" w14:textId="77777777" w:rsidTr="00C042E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FF22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9244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591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287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8339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E89365D" w14:textId="77777777"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30F76D9F" w14:textId="77777777" w:rsidR="006C58EF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1F352C74" w14:textId="77777777" w:rsidR="003C77FB" w:rsidRPr="00C042E8" w:rsidRDefault="003C77FB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55F720C0" w14:textId="77777777"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5F：</w:t>
      </w:r>
    </w:p>
    <w:p w14:paraId="04B051F3" w14:textId="65958A7C"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  <w:ins w:id="8" w:author="媒体工作室 i.Center" w:date="2015-08-14T08:37:00Z">
        <w:r w:rsidR="00695DDC">
          <w:rPr>
            <w:rFonts w:ascii="微软雅黑" w:eastAsia="微软雅黑" w:hAnsi="微软雅黑" w:hint="eastAsia"/>
          </w:rPr>
          <w:t>（跨学科科研、项目、课程团队</w:t>
        </w:r>
      </w:ins>
      <w:ins w:id="9" w:author="媒体工作室 i.Center" w:date="2015-08-14T08:38:00Z">
        <w:r w:rsidR="00695DDC">
          <w:rPr>
            <w:rFonts w:ascii="微软雅黑" w:eastAsia="微软雅黑" w:hAnsi="微软雅黑" w:hint="eastAsia"/>
          </w:rPr>
          <w:t>——辅修专业教学研究中心</w:t>
        </w:r>
      </w:ins>
      <w:ins w:id="10" w:author="媒体工作室 i.Center" w:date="2015-08-14T08:37:00Z">
        <w:r w:rsidR="00695DDC">
          <w:rPr>
            <w:rFonts w:ascii="微软雅黑" w:eastAsia="微软雅黑" w:hAnsi="微软雅黑" w:hint="eastAsia"/>
          </w:rPr>
          <w:t>）</w:t>
        </w:r>
      </w:ins>
    </w:p>
    <w:p w14:paraId="7B4495D7" w14:textId="77777777"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0753CBFF" wp14:editId="34C5B374">
            <wp:extent cx="6642100" cy="2510155"/>
            <wp:effectExtent l="0" t="0" r="0" b="0"/>
            <wp:docPr id="114" name="图片 114" descr="E:\苏楠楠\2015项目\Q清华李兆基大楼创新模块制作项目\平面图\五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4CA6" w14:textId="77777777" w:rsidR="00ED6D8A" w:rsidRPr="0001740F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4CA3361" w14:textId="77777777" w:rsidR="0001740F" w:rsidRDefault="009E2B4A" w:rsidP="009E2B4A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跨学科创新实验室1</w:t>
      </w:r>
      <w:r w:rsidRPr="009E2B4A">
        <w:rPr>
          <w:rFonts w:ascii="微软雅黑" w:eastAsia="微软雅黑" w:hAnsi="微软雅黑"/>
        </w:rPr>
        <w:t>~3</w:t>
      </w:r>
    </w:p>
    <w:p w14:paraId="1C21D71F" w14:textId="77777777" w:rsidR="003C77FB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94693A8" w14:textId="77777777" w:rsidR="006C58EF" w:rsidRDefault="006C58EF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039B743E" w14:textId="77777777" w:rsidR="003C77FB" w:rsidRPr="00A235AD" w:rsidRDefault="003C77FB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C72AB0" w14:textId="77777777" w:rsidR="006C58EF" w:rsidRPr="006C58EF" w:rsidRDefault="006C58EF" w:rsidP="006C58EF">
      <w:pPr>
        <w:pStyle w:val="a9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F823D5D" wp14:editId="6278D28E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 wp14:anchorId="50326D26" wp14:editId="3992234C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9CAB" w14:textId="77777777" w:rsidR="006C58EF" w:rsidRDefault="006C58EF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1303A57" w14:textId="77777777" w:rsidR="009E2B4A" w:rsidRPr="006C58EF" w:rsidRDefault="009E2B4A" w:rsidP="006C58E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14:paraId="623AFCDC" w14:textId="77777777" w:rsidR="009E2B4A" w:rsidRDefault="00502B8D" w:rsidP="00502B8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660E1F1" wp14:editId="3DC8B165">
            <wp:extent cx="6706032" cy="1837427"/>
            <wp:effectExtent l="0" t="0" r="0" b="0"/>
            <wp:docPr id="35" name="图片 35" descr="E:\苏楠楠\2015项目\Q清华李兆基大楼创新模块制作项目\平面图\跨学科创新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5项目\Q清华李兆基大楼创新模块制作项目\平面图\跨学科创新实验室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32" cy="183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7B70" w14:textId="77777777" w:rsidR="00B250DF" w:rsidRDefault="00B250DF" w:rsidP="00502B8D">
      <w:pPr>
        <w:jc w:val="center"/>
        <w:rPr>
          <w:noProof/>
        </w:rPr>
      </w:pPr>
    </w:p>
    <w:p w14:paraId="7CA3204C" w14:textId="77777777" w:rsidR="009E2B4A" w:rsidRDefault="009E2B4A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91AEEAF" w14:textId="77777777" w:rsidR="003C77FB" w:rsidRPr="009E2B4A" w:rsidRDefault="003C77FB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02B8D" w:rsidRPr="00502B8D" w14:paraId="6F7068C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4378C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7D55E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54DF60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60A2DB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89403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02B8D" w:rsidRPr="00502B8D" w14:paraId="6C394754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1418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B0B8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69B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6CC0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ED9E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02B8D" w:rsidRPr="00502B8D" w14:paraId="1710DDC1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2635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ADEB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017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1127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F3A0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02B8D" w:rsidRPr="00502B8D" w14:paraId="26DAF37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8011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EB03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BE8C2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D10B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77687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7C9C618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98B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F697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D0BA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4422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ADF7B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32E5F5BE" w14:textId="77777777" w:rsidTr="00502B8D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3F5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562F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180D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8379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91E8F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02B8D" w:rsidRPr="00502B8D" w14:paraId="3DB473B8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150C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5534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8112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7AB0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9613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02B8D" w:rsidRPr="00502B8D" w14:paraId="2BFF6A10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3EC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CFF1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38C1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2541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14C0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02B8D" w:rsidRPr="00502B8D" w14:paraId="153D8AA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4AB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03BBF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10A7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B7B1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88A8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02B8D" w:rsidRPr="00502B8D" w14:paraId="6D3AAB8B" w14:textId="77777777" w:rsidTr="00502B8D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DA2D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D72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0AD1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E09C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AD642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02B8D" w:rsidRPr="00502B8D" w14:paraId="0747399F" w14:textId="77777777" w:rsidTr="00502B8D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3E03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D8D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65FC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5AB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46FD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27A36D8" w14:textId="77777777" w:rsidR="009E2B4A" w:rsidRDefault="009E2B4A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3596CB25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4FC19A3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6708232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253F74EF" w14:textId="77777777"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E75B438" w14:textId="77777777" w:rsidR="00FE1A49" w:rsidRDefault="00CA54A7" w:rsidP="00FE1A49">
      <w:pPr>
        <w:pStyle w:val="a9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跨学科创新实验室</w:t>
      </w:r>
      <w:r>
        <w:rPr>
          <w:rFonts w:ascii="微软雅黑" w:eastAsia="微软雅黑" w:hAnsi="微软雅黑"/>
        </w:rPr>
        <w:t>4</w:t>
      </w:r>
    </w:p>
    <w:p w14:paraId="548F6F15" w14:textId="77777777" w:rsidR="003C77FB" w:rsidRPr="00FE1A49" w:rsidRDefault="003C77FB" w:rsidP="003C77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DA54EF3" w14:textId="711E9292" w:rsidR="00CA54A7" w:rsidRPr="009E2B4A" w:rsidRDefault="00CA54A7" w:rsidP="00CA54A7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  <w:ins w:id="11" w:author="Woody 德宇 Wang 王" w:date="2015-08-09T07:15:00Z">
        <w:r w:rsidR="0090662A">
          <w:rPr>
            <w:rFonts w:ascii="微软雅黑" w:eastAsia="微软雅黑" w:hAnsi="微软雅黑" w:hint="eastAsia"/>
          </w:rPr>
          <w:t>两个结构柱之间的一个房间是否可以一分为二？从而容纳更多团队</w:t>
        </w:r>
      </w:ins>
    </w:p>
    <w:p w14:paraId="69D27D57" w14:textId="77777777" w:rsidR="00CA54A7" w:rsidRDefault="006C58EF" w:rsidP="00CA54A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4A372C" wp14:editId="553377C3">
            <wp:extent cx="4934310" cy="1993065"/>
            <wp:effectExtent l="0" t="0" r="0" b="0"/>
            <wp:docPr id="37" name="图片 37" descr="E:\苏楠楠\2015项目\Q清华李兆基大楼创新模块制作项目\平面图\跨学科创新实验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苏楠楠\2015项目\Q清华李兆基大楼创新模块制作项目\平面图\跨学科创新实验室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55" cy="1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743B" w14:textId="77777777"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0BADE6B" w14:textId="77777777" w:rsidR="000A3AEE" w:rsidRPr="009E2B4A" w:rsidRDefault="000A3AEE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C58EF" w:rsidRPr="006C58EF" w14:paraId="4A2F092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BF360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2C3257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3824EC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1519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8BFB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C58EF" w:rsidRPr="006C58EF" w14:paraId="32B4F43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F961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D66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F1D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4BD1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7D1B4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6C58EF" w:rsidRPr="006C58EF" w14:paraId="50F7EC1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A4F6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5FA3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BEB5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12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17810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C58EF" w:rsidRPr="006C58EF" w14:paraId="5222B1CC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9B00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31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571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53AC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C981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0711DF6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BAEF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4C527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C273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9056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02E0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4830FF45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B4B36F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47F9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EBA2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7B01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B91B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6C58EF" w:rsidRPr="006C58EF" w14:paraId="1AD85870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DCB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C2A9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B45F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7DD7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8C63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C58EF" w:rsidRPr="006C58EF" w14:paraId="7794A48A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586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B01C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F739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1B1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634CE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C58EF" w:rsidRPr="006C58EF" w14:paraId="39346082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93CF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3B84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2382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092B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98E49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C58EF" w:rsidRPr="006C58EF" w14:paraId="02BD8553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73A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F4E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79D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AC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6FFBB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C58EF" w:rsidRPr="006C58EF" w14:paraId="5F02AAD8" w14:textId="77777777" w:rsidTr="006C58E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733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0789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375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8CF4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42D8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460F96A" w14:textId="77777777" w:rsidR="00502B8D" w:rsidRDefault="00502B8D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74CFBED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F697136" w14:textId="77777777"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14:paraId="0B2914B7" w14:textId="77777777" w:rsidR="00B250DF" w:rsidRPr="001F0A3A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14:paraId="420C59C4" w14:textId="77777777" w:rsidR="00B250DF" w:rsidRPr="00A235AD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6EDC9143" w14:textId="77777777"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2865972" wp14:editId="67222994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24A1F154" wp14:editId="73B3DFD4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DA81C" w14:textId="77777777" w:rsidR="003C77FB" w:rsidRDefault="003C77FB" w:rsidP="00B250DF">
      <w:pPr>
        <w:jc w:val="center"/>
        <w:rPr>
          <w:rFonts w:ascii="微软雅黑" w:eastAsia="微软雅黑" w:hAnsi="微软雅黑"/>
        </w:rPr>
      </w:pPr>
    </w:p>
    <w:p w14:paraId="6CE6FBE2" w14:textId="39150FEF" w:rsidR="00B250DF" w:rsidRPr="009E2B4A" w:rsidRDefault="00B250DF" w:rsidP="00B250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  <w:ins w:id="12" w:author="媒体工作室 i.Center" w:date="2015-08-14T08:38:00Z">
        <w:r w:rsidR="00695DDC">
          <w:rPr>
            <w:rFonts w:ascii="微软雅黑" w:eastAsia="微软雅黑" w:hAnsi="微软雅黑" w:hint="eastAsia"/>
          </w:rPr>
          <w:t>（配合快速实现设备，方便开发课程内容）</w:t>
        </w:r>
      </w:ins>
    </w:p>
    <w:p w14:paraId="7459F267" w14:textId="77777777" w:rsidR="00B250DF" w:rsidRDefault="00FE1A49" w:rsidP="00B250D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9ED0AF" wp14:editId="25B8AF67">
            <wp:extent cx="4925798" cy="2872597"/>
            <wp:effectExtent l="0" t="0" r="0" b="0"/>
            <wp:docPr id="53" name="图片 53" descr="E:\苏楠楠\2015项目\Q清华李兆基大楼创新模块制作项目\平面图\创新设计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5项目\Q清华李兆基大楼创新模块制作项目\平面图\创新设计实验室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25" cy="28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4970" w14:textId="77777777"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FE1A49" w:rsidRPr="00FE1A49" w14:paraId="4EB8249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ACF167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59CD53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CABF1F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6DCAD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E0AC87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FE1A49" w:rsidRPr="00FE1A49" w14:paraId="7A0C050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1702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86F3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EA1A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BC75A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B9911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FE1A49" w:rsidRPr="00FE1A49" w14:paraId="58E26055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AC8C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6045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23D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B946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94D2C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FE1A49" w:rsidRPr="00FE1A49" w14:paraId="284D216E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6846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34A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B4D6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5822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FA155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FE1A49" w:rsidRPr="00FE1A49" w14:paraId="2699574B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8540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52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887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304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9DD8F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FE1A49" w:rsidRPr="00FE1A49" w14:paraId="5050B0F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6B0B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709F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72C1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44275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647E3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FE1A49" w:rsidRPr="00FE1A49" w14:paraId="7D73C398" w14:textId="77777777" w:rsidTr="00FE1A49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119E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B21D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DD8B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F0937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17A0B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FE1A49" w:rsidRPr="00FE1A49" w14:paraId="3967C8CC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3A8F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6B4A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DFE4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FE04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CB7E6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FE1A49" w:rsidRPr="00FE1A49" w14:paraId="359D06B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F169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1BE6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317D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66E7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CF00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FE1A49" w:rsidRPr="00FE1A49" w14:paraId="15A56C94" w14:textId="77777777" w:rsidTr="00FE1A49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6B06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971A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C32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14EF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F4DB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643306D" w14:textId="77777777"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5AA58416" w14:textId="77777777"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AC92C91" w14:textId="77777777"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14:paraId="32BF71B8" w14:textId="77777777"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14:paraId="757A7EC6" w14:textId="77777777"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14:paraId="775E7773" w14:textId="77777777"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92DD67D" wp14:editId="2E8A4B9C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0A835D1E" wp14:editId="6C97F946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96AFD" w14:textId="24508108" w:rsidR="00F93772" w:rsidRDefault="00F93772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平面布置图：</w:t>
      </w:r>
      <w:ins w:id="13" w:author="Woody 德宇 Wang 王" w:date="2015-08-09T07:08:00Z">
        <w:r w:rsidR="0029320B">
          <w:rPr>
            <w:rFonts w:ascii="微软雅黑" w:eastAsia="微软雅黑" w:hAnsi="微软雅黑" w:hint="eastAsia"/>
          </w:rPr>
          <w:t>是否可以将设计工作站和激光、3D打印工作台分别布置在房间两边</w:t>
        </w:r>
      </w:ins>
      <w:ins w:id="14" w:author="Woody 德宇 Wang 王" w:date="2015-08-09T07:09:00Z">
        <w:r w:rsidR="0029320B">
          <w:rPr>
            <w:rFonts w:ascii="微软雅黑" w:eastAsia="微软雅黑" w:hAnsi="微软雅黑" w:hint="eastAsia"/>
          </w:rPr>
          <w:t>。加工区不知一些空的工作台，例如1.5m乘2m</w:t>
        </w:r>
      </w:ins>
      <w:ins w:id="15" w:author="Woody 德宇 Wang 王" w:date="2015-08-09T07:13:00Z">
        <w:r w:rsidR="0090662A">
          <w:rPr>
            <w:rFonts w:ascii="微软雅黑" w:eastAsia="微软雅黑" w:hAnsi="微软雅黑" w:hint="eastAsia"/>
          </w:rPr>
          <w:t>。</w:t>
        </w:r>
      </w:ins>
    </w:p>
    <w:p w14:paraId="302A61A0" w14:textId="77777777" w:rsidR="00C70FAD" w:rsidRPr="009E2B4A" w:rsidRDefault="00C70FAD" w:rsidP="00F93772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4EFF863" w14:textId="77777777" w:rsidR="00F93772" w:rsidRDefault="000F746D" w:rsidP="000F74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2E72C" wp14:editId="2AAB3676">
            <wp:extent cx="4960189" cy="2950506"/>
            <wp:effectExtent l="0" t="0" r="0" b="0"/>
            <wp:docPr id="56" name="图片 56" descr="E:\苏楠楠\2015项目\Q清华李兆基大楼创新模块制作项目\平面图\5129电子教室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苏楠楠\2015项目\Q清华李兆基大楼创新模块制作项目\平面图\5129电子教室三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45" cy="29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CFD2" w14:textId="77777777"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03E98DAD" w14:textId="77777777"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66C1B" w:rsidRPr="00566C1B" w14:paraId="0F2E6A14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ECC5E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371985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7ED545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CA2DB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483B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66C1B" w:rsidRPr="00566C1B" w14:paraId="6776BB51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849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2AB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BFBF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F21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9469C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66C1B" w:rsidRPr="00566C1B" w14:paraId="4CBB53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FA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E65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0810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3C04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3C3C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66C1B" w:rsidRPr="00566C1B" w14:paraId="6512A4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DD8B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FFFF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B302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3DD7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474D4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3854C1D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C50F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AC58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D0C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AFC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4A32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63F7884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D8D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C090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3037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8053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C7F2B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66C1B" w:rsidRPr="00566C1B" w14:paraId="4301A70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529E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19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8A9D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9355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00AF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66C1B" w:rsidRPr="00566C1B" w14:paraId="6D30AE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2B18F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27CE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DE45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C8E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E02D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566C1B" w:rsidRPr="00566C1B" w14:paraId="3119A0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58CB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4A89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48DC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0254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2AC51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66C1B" w:rsidRPr="00566C1B" w14:paraId="738734A7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172E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2113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A2F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4DCF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E84BE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66C1B" w:rsidRPr="00566C1B" w14:paraId="58E8C972" w14:textId="77777777" w:rsidTr="00566C1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DD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8D60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048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20F8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9694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566C1B" w:rsidRPr="00566C1B" w14:paraId="0421AA48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4EF8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61B7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741E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6EBF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7486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66C1B" w:rsidRPr="00566C1B" w14:paraId="0F15ED3C" w14:textId="77777777" w:rsidTr="00566C1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E403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2FA7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06C3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38B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72AE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73AE04D" w14:textId="77777777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08BBCB1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76AA7B1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1AFFA9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72CF25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259764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D1C567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32EF68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BB4F303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57DB7CA0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A48EB5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A79C4BE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2C7DA031" w14:textId="77777777"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6A773251" w14:textId="77777777"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14:paraId="79D2484E" w14:textId="77777777"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</w:rPr>
        <w:drawing>
          <wp:inline distT="0" distB="0" distL="0" distR="0" wp14:anchorId="05551E8B" wp14:editId="2D816D86">
            <wp:extent cx="6645910" cy="2518016"/>
            <wp:effectExtent l="0" t="0" r="0" b="0"/>
            <wp:docPr id="112" name="图片 112" descr="E:\苏楠楠\2015项目\Q清华李兆基大楼创新模块制作项目\平面图\四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D458" w14:textId="77777777" w:rsidR="00C91A9A" w:rsidRDefault="00C91A9A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39DAFF1F" w14:textId="77777777"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217A2939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4099~409</w:t>
      </w:r>
      <w:bookmarkStart w:id="16" w:name="_GoBack"/>
      <w:bookmarkEnd w:id="16"/>
      <w:r>
        <w:rPr>
          <w:rFonts w:ascii="微软雅黑" w:eastAsia="微软雅黑" w:hAnsi="微软雅黑" w:hint="eastAsia"/>
        </w:rPr>
        <w:t>7学生创新社团</w:t>
      </w:r>
    </w:p>
    <w:p w14:paraId="668C24D4" w14:textId="77777777" w:rsidR="00C70FAD" w:rsidRDefault="00C70FAD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296DD0E7" w14:textId="77777777" w:rsidR="000153FB" w:rsidRPr="00A235AD" w:rsidRDefault="000153FB" w:rsidP="000153FB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74F3F95E" w14:textId="77777777" w:rsidR="000153FB" w:rsidRDefault="000153FB" w:rsidP="000153F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9537BE7" wp14:editId="72C53F08">
            <wp:extent cx="3228229" cy="2017013"/>
            <wp:effectExtent l="19050" t="0" r="0" b="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573" cy="201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14100840" wp14:editId="461939EB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287FA" w14:textId="77777777" w:rsidR="000A3AEE" w:rsidRDefault="000A3AEE" w:rsidP="000153FB">
      <w:pPr>
        <w:jc w:val="center"/>
        <w:rPr>
          <w:rFonts w:ascii="微软雅黑" w:eastAsia="微软雅黑" w:hAnsi="微软雅黑"/>
        </w:rPr>
      </w:pPr>
    </w:p>
    <w:p w14:paraId="32177356" w14:textId="77777777" w:rsidR="00F21463" w:rsidRDefault="00F21463" w:rsidP="00F21463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48B08B33" w14:textId="77777777" w:rsidR="00271DE7" w:rsidRPr="00F21463" w:rsidRDefault="00271DE7" w:rsidP="00F21463">
      <w:pPr>
        <w:spacing w:line="300" w:lineRule="exact"/>
        <w:jc w:val="left"/>
        <w:rPr>
          <w:rFonts w:ascii="微软雅黑" w:eastAsia="微软雅黑" w:hAnsi="微软雅黑"/>
        </w:rPr>
      </w:pPr>
    </w:p>
    <w:p w14:paraId="37D8FF04" w14:textId="77777777" w:rsidR="00EE3E19" w:rsidRDefault="007D69CA" w:rsidP="00F21463">
      <w:pPr>
        <w:rPr>
          <w:noProof/>
        </w:rPr>
      </w:pPr>
      <w:r>
        <w:rPr>
          <w:noProof/>
        </w:rPr>
        <w:drawing>
          <wp:inline distT="0" distB="0" distL="0" distR="0" wp14:anchorId="50CFCED3" wp14:editId="4F3E686A">
            <wp:extent cx="6642100" cy="1932305"/>
            <wp:effectExtent l="0" t="0" r="0" b="0"/>
            <wp:docPr id="19" name="图片 19" descr="E:\苏楠楠\2015项目\Q清华李兆基大楼创新模块制作项目\平面图\444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5项目\Q清华李兆基大楼创新模块制作项目\平面图\4444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0DFA" w14:textId="77777777" w:rsidR="000A3AEE" w:rsidRDefault="000A3AEE" w:rsidP="00F21463">
      <w:pPr>
        <w:rPr>
          <w:noProof/>
        </w:rPr>
      </w:pPr>
    </w:p>
    <w:p w14:paraId="3B70FB46" w14:textId="77777777" w:rsidR="000A3AEE" w:rsidRDefault="000A3AEE" w:rsidP="00F21463">
      <w:pPr>
        <w:rPr>
          <w:noProof/>
        </w:rPr>
      </w:pPr>
    </w:p>
    <w:p w14:paraId="786482E5" w14:textId="77777777" w:rsidR="000A3AEE" w:rsidRDefault="000A3AEE" w:rsidP="00F21463">
      <w:pPr>
        <w:rPr>
          <w:noProof/>
        </w:rPr>
      </w:pPr>
    </w:p>
    <w:p w14:paraId="42FE7C8F" w14:textId="77777777" w:rsidR="003742DF" w:rsidRPr="00F21463" w:rsidRDefault="003742DF" w:rsidP="003742DF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EE3E19" w:rsidRPr="00EE3E19" w14:paraId="05C35970" w14:textId="77777777" w:rsidTr="000A3AEE">
        <w:trPr>
          <w:trHeight w:val="258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FD4D0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8189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8C3E5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63F7C4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C90456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EE3E19" w:rsidRPr="00EE3E19" w14:paraId="15E8A0E3" w14:textId="77777777" w:rsidTr="000A3AEE">
        <w:trPr>
          <w:trHeight w:val="21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AC91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097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01C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84B9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8FC02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EE3E19" w:rsidRPr="00EE3E19" w14:paraId="3AD903D3" w14:textId="77777777" w:rsidTr="000A3AEE">
        <w:trPr>
          <w:trHeight w:val="25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0D4D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32F8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3109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2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41365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EE3E19" w:rsidRPr="00EE3E19" w14:paraId="0243C8EA" w14:textId="77777777" w:rsidTr="000A3AEE">
        <w:trPr>
          <w:trHeight w:val="30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4927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4A14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BC86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5012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ACD5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C12FD86" w14:textId="77777777" w:rsidTr="000A3AEE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F71BA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AD9A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D51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28061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40E3C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19ECE10" w14:textId="77777777" w:rsidTr="000A3AEE">
        <w:trPr>
          <w:trHeight w:val="8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4BC7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F29A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A2C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73F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F111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EE3E19" w:rsidRPr="00EE3E19" w14:paraId="28B61D80" w14:textId="77777777" w:rsidTr="000A3AEE">
        <w:trPr>
          <w:trHeight w:val="14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3EC3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9E0D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41A7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7DFB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EF1FB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EE3E19" w:rsidRPr="00EE3E19" w14:paraId="2E8A64BC" w14:textId="77777777" w:rsidTr="000A3AEE">
        <w:trPr>
          <w:trHeight w:val="261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67FF4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7A64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2EE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C1A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49DE7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EE3E19" w:rsidRPr="00EE3E19" w14:paraId="6C70816C" w14:textId="77777777" w:rsidTr="000A3AEE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7548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22C1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2238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AD71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9E199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EE3E19" w:rsidRPr="00EE3E19" w14:paraId="5C875F5A" w14:textId="77777777" w:rsidTr="003742D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1FA1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3B63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1695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30B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C0924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061DF27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55BAC4BE" w14:textId="77777777" w:rsidR="000A3AEE" w:rsidRDefault="000A3AEE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791A843D" w14:textId="77777777"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0950027D" w14:textId="77777777"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D7C1F4B" w14:textId="77777777" w:rsidR="00884377" w:rsidRP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14:paraId="7DC96EB0" w14:textId="77777777" w:rsidR="00884377" w:rsidRDefault="00884377" w:rsidP="0088437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28389CB3" wp14:editId="1EE051FA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4C1A" w14:textId="77777777" w:rsidR="00884377" w:rsidRDefault="00884377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5A7C4627" w14:textId="77777777" w:rsidR="000A3AEE" w:rsidRPr="00884377" w:rsidRDefault="000A3AEE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6C9C35A9" w14:textId="77777777" w:rsidR="000153FB" w:rsidRPr="00AA5D16" w:rsidRDefault="000E3DBF" w:rsidP="00AA5D16">
      <w:pPr>
        <w:pStyle w:val="a9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14:paraId="3FC37906" w14:textId="36AC158B" w:rsidR="00AA5D16" w:rsidRPr="00A235AD" w:rsidRDefault="000E3DBF" w:rsidP="00AA5D16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  <w:ins w:id="17" w:author="Woody 德宇 Wang 王" w:date="2015-08-09T07:19:00Z">
        <w:r w:rsidR="00E25520">
          <w:rPr>
            <w:rFonts w:ascii="微软雅黑" w:eastAsia="微软雅黑" w:hAnsi="微软雅黑" w:hint="eastAsia"/>
          </w:rPr>
          <w:t>每个小办公室里添加一个储物柜，供3人使用</w:t>
        </w:r>
      </w:ins>
    </w:p>
    <w:p w14:paraId="4906B2EC" w14:textId="77777777" w:rsidR="00AA5D16" w:rsidRDefault="000C3B83" w:rsidP="007B3B8B">
      <w:pPr>
        <w:pStyle w:val="a9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EB59A38" wp14:editId="37EA2B3D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D61D" w14:textId="77777777" w:rsidR="000E3DBF" w:rsidRPr="00A8252D" w:rsidRDefault="00A8252D" w:rsidP="00A8252D">
      <w:pPr>
        <w:pStyle w:val="a9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688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365"/>
      </w:tblGrid>
      <w:tr w:rsidR="00B647EA" w:rsidRPr="00B647EA" w14:paraId="0322A7F9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C4C9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380E706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32B8C7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8B7E54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1E2C16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647EA" w:rsidRPr="00B647EA" w14:paraId="402BFA4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2B23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C52D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1A3B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29F7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4991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B647EA" w:rsidRPr="00B647EA" w14:paraId="39A3C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D048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48D1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6369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A6E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883A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B647EA" w:rsidRPr="00B647EA" w14:paraId="775F73DC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5544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FDE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117E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E126B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55A20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B647EA" w:rsidRPr="00B647EA" w14:paraId="4E5F94C7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CB0E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AD8F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185A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0DA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AFEB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647EA" w:rsidRPr="00B647EA" w14:paraId="28938DFB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B6EE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B9C1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0135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1F90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B128E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B647EA" w:rsidRPr="00B647EA" w14:paraId="0493C31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A991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00F6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C9D0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17D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1DE8D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B647EA" w:rsidRPr="00B647EA" w14:paraId="7BE43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FB9D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97CA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086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27E9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E2F94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D138DF" w:rsidRPr="00B647EA" w14:paraId="4EE9B3C6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E0F3C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B7BF0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E8BDE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889C9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A9818" w14:textId="77777777" w:rsidR="00D138DF" w:rsidRPr="00B647EA" w:rsidRDefault="00D138DF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B647EA" w:rsidRPr="00B647EA" w14:paraId="6E7C3335" w14:textId="77777777" w:rsidTr="007B3B8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91B6" w14:textId="77777777" w:rsidR="00B647EA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CEAB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4D15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F90D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404E3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2DC561AE" w14:textId="77777777" w:rsidR="00C70FAD" w:rsidRDefault="00C70FAD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08411992" w14:textId="77777777" w:rsidR="000A3AEE" w:rsidRDefault="000A3AEE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447EA2D9" w14:textId="77777777"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t>家具风格参考：</w:t>
      </w:r>
    </w:p>
    <w:p w14:paraId="493A2A22" w14:textId="4ED68D39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ins w:id="18" w:author="Woody 德宇 Wang 王" w:date="2015-08-09T07:18:00Z">
        <w:r w:rsidR="00E25520">
          <w:rPr>
            <w:rFonts w:ascii="微软雅黑" w:eastAsia="微软雅黑" w:hAnsi="微软雅黑" w:hint="eastAsia"/>
          </w:rPr>
          <w:t>：是否可以购买到？还是需要定制？注意选用质量好的五金件，耐用可靠</w:t>
        </w:r>
      </w:ins>
    </w:p>
    <w:p w14:paraId="576F493F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14:paraId="6359C921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14:paraId="0685EFA0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14:paraId="5B469188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14:paraId="3D4A0864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14:paraId="5C30B314" w14:textId="77777777" w:rsidR="00932461" w:rsidRPr="00F21463" w:rsidRDefault="00FB7E30" w:rsidP="00C70FAD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⑥创意配饰穿插其中。</w:t>
      </w:r>
    </w:p>
    <w:p w14:paraId="5352DC6F" w14:textId="77777777"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</w:rPr>
        <w:lastRenderedPageBreak/>
        <w:drawing>
          <wp:inline distT="0" distB="0" distL="0" distR="0" wp14:anchorId="2D899548" wp14:editId="1230C7FF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4753722" wp14:editId="4FD107B7">
            <wp:extent cx="3200968" cy="1851000"/>
            <wp:effectExtent l="0" t="0" r="0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834" cy="18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121D4C5" wp14:editId="29EC4283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7C0773A" wp14:editId="5DAACB87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C4EE39D" wp14:editId="797EFB9D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787A05C" wp14:editId="491FB9AB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122C390" wp14:editId="0DB5617A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26949F5" wp14:editId="1C46FE2B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63D2" w14:textId="77777777"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14:paraId="11052C6F" w14:textId="77777777" w:rsidR="003E7904" w:rsidRDefault="003E7904" w:rsidP="00932461">
      <w:pPr>
        <w:jc w:val="center"/>
        <w:rPr>
          <w:noProof/>
        </w:rPr>
      </w:pPr>
    </w:p>
    <w:p w14:paraId="0E865A32" w14:textId="77777777"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B47DC2">
        <w:rPr>
          <w:noProof/>
        </w:rPr>
        <w:lastRenderedPageBreak/>
        <w:drawing>
          <wp:inline distT="0" distB="0" distL="0" distR="0" wp14:anchorId="6A917A02" wp14:editId="6A028D05">
            <wp:extent cx="2966492" cy="227477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59" cy="23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7DC2">
        <w:rPr>
          <w:noProof/>
        </w:rPr>
        <w:t xml:space="preserve"> </w:t>
      </w:r>
      <w:r w:rsidR="00932461">
        <w:rPr>
          <w:noProof/>
        </w:rPr>
        <w:drawing>
          <wp:inline distT="0" distB="0" distL="0" distR="0" wp14:anchorId="7EE8E10A" wp14:editId="470E2FDF">
            <wp:extent cx="3019245" cy="2262413"/>
            <wp:effectExtent l="0" t="0" r="0" b="0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22" cy="22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AEC" w:rsidRPr="00250AE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64F65F1" wp14:editId="2F067F8E">
            <wp:extent cx="3101666" cy="2325101"/>
            <wp:effectExtent l="0" t="0" r="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502" cy="23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113" w:rsidRP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</w:t>
      </w:r>
      <w:r w:rsidR="000A3A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7583C7C" wp14:editId="7F1528F9">
            <wp:extent cx="2070339" cy="2326181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33" cy="236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E8A9" w14:textId="77777777"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14:paraId="2F707396" w14:textId="77777777" w:rsidR="00B47DC2" w:rsidRDefault="00B47DC2" w:rsidP="00932461">
      <w:pPr>
        <w:jc w:val="center"/>
        <w:rPr>
          <w:noProof/>
        </w:rPr>
      </w:pPr>
    </w:p>
    <w:p w14:paraId="080F1351" w14:textId="77777777" w:rsidR="001B29EE" w:rsidRPr="00B417C5" w:rsidRDefault="00932461" w:rsidP="00932461">
      <w:pPr>
        <w:jc w:val="center"/>
        <w:rPr>
          <w:noProof/>
        </w:rPr>
      </w:pPr>
      <w:r w:rsidRPr="000D52E6">
        <w:rPr>
          <w:noProof/>
        </w:rPr>
        <w:drawing>
          <wp:inline distT="0" distB="0" distL="0" distR="0" wp14:anchorId="69D1E70B" wp14:editId="34998450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5DC"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175DC" w:rsidRPr="006175DC">
        <w:rPr>
          <w:noProof/>
        </w:rPr>
        <w:drawing>
          <wp:inline distT="0" distB="0" distL="0" distR="0" wp14:anchorId="0075B973" wp14:editId="3F580FB9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9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="00B417C5"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06006B9" wp14:editId="6EEEB654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6D5AD86" wp14:editId="5E6ED501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CB63" w14:textId="77777777" w:rsidR="00932461" w:rsidRDefault="001B29EE" w:rsidP="001B29EE">
      <w:pPr>
        <w:jc w:val="right"/>
        <w:rPr>
          <w:noProof/>
        </w:rPr>
      </w:pPr>
      <w:r>
        <w:rPr>
          <w:rFonts w:hint="eastAsia"/>
          <w:noProof/>
        </w:rPr>
        <w:lastRenderedPageBreak/>
        <w:t xml:space="preserve">      </w:t>
      </w:r>
      <w:r>
        <w:rPr>
          <w:rFonts w:hint="eastAsia"/>
          <w:noProof/>
        </w:rPr>
        <w:t>矮</w:t>
      </w:r>
      <w:r w:rsidR="00932461">
        <w:rPr>
          <w:rFonts w:hint="eastAsia"/>
          <w:noProof/>
        </w:rPr>
        <w:t>储物柜</w:t>
      </w:r>
    </w:p>
    <w:p w14:paraId="46DB8150" w14:textId="77777777" w:rsidR="00B417C5" w:rsidRDefault="00B417C5" w:rsidP="001B29EE">
      <w:pPr>
        <w:jc w:val="right"/>
        <w:rPr>
          <w:noProof/>
        </w:rPr>
      </w:pPr>
    </w:p>
    <w:p w14:paraId="6DFCA690" w14:textId="77777777" w:rsidR="000F37C9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int="eastAsia"/>
          <w:noProof/>
        </w:rPr>
        <w:drawing>
          <wp:inline distT="0" distB="0" distL="0" distR="0" wp14:anchorId="5CEE73B5" wp14:editId="42D9D99E">
            <wp:extent cx="2040878" cy="2311879"/>
            <wp:effectExtent l="0" t="0" r="0" b="0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00" cy="247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7C9" w:rsidRPr="000F37C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3A7E6DB2" wp14:editId="1F4323B4">
            <wp:extent cx="2311508" cy="2311508"/>
            <wp:effectExtent l="0" t="0" r="0" b="0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42" cy="235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B7E30" w:rsidRPr="00FB7E30">
        <w:rPr>
          <w:noProof/>
        </w:rPr>
        <w:drawing>
          <wp:inline distT="0" distB="0" distL="0" distR="0" wp14:anchorId="6DBD624A" wp14:editId="1570B00A">
            <wp:extent cx="2674188" cy="1859219"/>
            <wp:effectExtent l="0" t="0" r="0" b="0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191" cy="18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</w:rPr>
        <w:drawing>
          <wp:inline distT="0" distB="0" distL="0" distR="0" wp14:anchorId="1F1E2C8D" wp14:editId="639FEA8C">
            <wp:extent cx="2666744" cy="1854044"/>
            <wp:effectExtent l="0" t="0" r="0" b="0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151" cy="18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D9D" w14:textId="77777777"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14:paraId="5172B7B5" w14:textId="77777777" w:rsidR="00877388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C56DD">
        <w:rPr>
          <w:noProof/>
        </w:rPr>
        <w:drawing>
          <wp:inline distT="0" distB="0" distL="0" distR="0" wp14:anchorId="08F5E816" wp14:editId="5CD544B2">
            <wp:extent cx="2720659" cy="2176612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25" cy="220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</w:t>
      </w:r>
      <w:r w:rsidR="00122EA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</w:t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7CB93D0C" wp14:editId="6967F423">
            <wp:extent cx="2247082" cy="2181955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68" cy="220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40DC971" wp14:editId="2FF5CF04">
            <wp:extent cx="2948694" cy="2208206"/>
            <wp:effectExtent l="0" t="0" r="0" b="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13" cy="221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</w:t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4139390" wp14:editId="7E10BD3F">
            <wp:extent cx="2482730" cy="2222764"/>
            <wp:effectExtent l="0" t="0" r="0" b="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58" cy="225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63391418" wp14:editId="1FC4C073">
            <wp:extent cx="2889226" cy="2207789"/>
            <wp:effectExtent l="0" t="0" r="0" b="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82" cy="22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A17CC8C" wp14:editId="5E0F0FB8">
            <wp:extent cx="3323922" cy="2211106"/>
            <wp:effectExtent l="0" t="0" r="0" b="0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70" cy="223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3B7" w:rsidRPr="00C543B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543B7"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02DADF2A" wp14:editId="21AFEF27">
            <wp:extent cx="3554184" cy="2361505"/>
            <wp:effectExtent l="0" t="0" r="0" b="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77" cy="23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7305" w14:textId="77777777" w:rsidR="00877388" w:rsidRDefault="00932461" w:rsidP="00D0520E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14:paraId="148F5F9C" w14:textId="77777777" w:rsidR="00EE442C" w:rsidRDefault="003826B4" w:rsidP="00932461">
      <w:pPr>
        <w:jc w:val="center"/>
        <w:rPr>
          <w:noProof/>
        </w:rPr>
      </w:pPr>
      <w:r w:rsidRPr="003826B4">
        <w:rPr>
          <w:noProof/>
        </w:rPr>
        <w:drawing>
          <wp:inline distT="0" distB="0" distL="0" distR="0" wp14:anchorId="75767B0A" wp14:editId="5D5B379A">
            <wp:extent cx="3502324" cy="181698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09" cy="182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</w:rPr>
        <w:drawing>
          <wp:inline distT="0" distB="0" distL="0" distR="0" wp14:anchorId="0F70EA49" wp14:editId="79D8B61A">
            <wp:extent cx="1846053" cy="1820943"/>
            <wp:effectExtent l="0" t="0" r="0" b="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638" cy="186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42C" w:rsidRPr="00EE442C">
        <w:rPr>
          <w:noProof/>
        </w:rPr>
        <w:t xml:space="preserve"> </w:t>
      </w:r>
      <w:r w:rsidRPr="003826B4">
        <w:rPr>
          <w:noProof/>
        </w:rPr>
        <w:drawing>
          <wp:inline distT="0" distB="0" distL="0" distR="0" wp14:anchorId="09CEFD82" wp14:editId="64E013A7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14:paraId="5B53A083" w14:textId="77777777" w:rsidR="00EE442C" w:rsidRDefault="00EE442C" w:rsidP="00EE442C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14:paraId="3241AE50" w14:textId="77777777" w:rsidR="00EE442C" w:rsidRDefault="00EE442C" w:rsidP="00EE442C">
      <w:pPr>
        <w:jc w:val="right"/>
        <w:rPr>
          <w:noProof/>
        </w:rPr>
      </w:pPr>
    </w:p>
    <w:p w14:paraId="1CC8FC0C" w14:textId="77777777" w:rsidR="00932461" w:rsidRPr="00AC56DD" w:rsidRDefault="00932461" w:rsidP="00932461">
      <w:pPr>
        <w:jc w:val="center"/>
        <w:rPr>
          <w:noProof/>
        </w:rPr>
      </w:pPr>
      <w:r w:rsidRPr="00F572C4">
        <w:rPr>
          <w:noProof/>
        </w:rPr>
        <w:lastRenderedPageBreak/>
        <w:drawing>
          <wp:inline distT="0" distB="0" distL="0" distR="0" wp14:anchorId="035EED0D" wp14:editId="6BB8B71B">
            <wp:extent cx="3075509" cy="2221937"/>
            <wp:effectExtent l="0" t="0" r="0" b="0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35" cy="224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</w:rPr>
        <w:drawing>
          <wp:inline distT="0" distB="0" distL="0" distR="0" wp14:anchorId="2855672B" wp14:editId="6F63A6DF">
            <wp:extent cx="3296390" cy="2329036"/>
            <wp:effectExtent l="0" t="0" r="0" b="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42" cy="23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D31BC" w:rsidRPr="005D31BC">
        <w:rPr>
          <w:noProof/>
        </w:rPr>
        <w:drawing>
          <wp:inline distT="0" distB="0" distL="0" distR="0" wp14:anchorId="5D05B970" wp14:editId="3FA7E46A">
            <wp:extent cx="3098620" cy="2187956"/>
            <wp:effectExtent l="0" t="0" r="0" b="0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17" cy="221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6F29179" wp14:editId="42C39610">
            <wp:extent cx="3279032" cy="2178488"/>
            <wp:effectExtent l="0" t="0" r="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83" cy="22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08B0" w14:textId="77777777" w:rsidR="00932461" w:rsidRPr="00196CFC" w:rsidRDefault="00F72361" w:rsidP="0005504B">
      <w:pPr>
        <w:ind w:right="5"/>
        <w:jc w:val="right"/>
        <w:rPr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14:paraId="15AC27D9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0881767E" w14:textId="77777777" w:rsidR="00ED548A" w:rsidRPr="0001740F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14:paraId="69AB7E43" w14:textId="77777777"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14:paraId="7317BCE8" w14:textId="77777777"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460CC1C" wp14:editId="70834861">
            <wp:extent cx="3140765" cy="1879916"/>
            <wp:effectExtent l="19050" t="0" r="2485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24" cy="188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77C94E4" wp14:editId="0168DF26">
            <wp:extent cx="3316869" cy="1874779"/>
            <wp:effectExtent l="19050" t="0" r="0" b="0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869" cy="187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57312" wp14:editId="165C5136">
            <wp:extent cx="2869696" cy="2397469"/>
            <wp:effectExtent l="19050" t="0" r="6854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41" cy="240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43129" wp14:editId="2BFEDE5B">
            <wp:extent cx="3579825" cy="2395182"/>
            <wp:effectExtent l="19050" t="0" r="1575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18" cy="241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180C" w14:textId="77777777"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14:paraId="3B2289A8" w14:textId="77777777"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BA50CDE" wp14:editId="35EB8940">
            <wp:extent cx="4036115" cy="2421438"/>
            <wp:effectExtent l="19050" t="0" r="2485" b="0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71" cy="2422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27FD259B" wp14:editId="35987E7B">
            <wp:extent cx="2422000" cy="2422000"/>
            <wp:effectExtent l="19050" t="0" r="0" b="0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74" cy="242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7D144" w14:textId="77777777" w:rsidR="00ED548A" w:rsidRPr="007C56F7" w:rsidRDefault="00ED548A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41F3F25F" w14:textId="3494AD26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另外，</w:t>
      </w:r>
      <w:r w:rsidR="00ED548A">
        <w:rPr>
          <w:rFonts w:ascii="微软雅黑" w:eastAsia="微软雅黑" w:hAnsi="微软雅黑" w:hint="eastAsia"/>
        </w:rPr>
        <w:t>顶层、外观标示</w:t>
      </w:r>
      <w:r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  <w:ins w:id="19" w:author="Woody 德宇 Wang 王" w:date="2015-08-09T07:17:00Z">
        <w:r w:rsidR="00AF5FEB">
          <w:rPr>
            <w:rFonts w:ascii="微软雅黑" w:eastAsia="微软雅黑" w:hAnsi="微软雅黑" w:hint="eastAsia"/>
          </w:rPr>
          <w:t>可以往后放放</w:t>
        </w:r>
      </w:ins>
    </w:p>
    <w:p w14:paraId="46A60A17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ADDFD8D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1550B53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6A047CC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DEF0C04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ACC40D" w14:textId="77777777"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14:paraId="5CEA1551" w14:textId="77777777"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2015年08月07日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9DDEA8" w14:textId="77777777" w:rsidR="00D5664B" w:rsidRDefault="00D5664B" w:rsidP="00114A73">
      <w:r>
        <w:separator/>
      </w:r>
    </w:p>
  </w:endnote>
  <w:endnote w:type="continuationSeparator" w:id="0">
    <w:p w14:paraId="3DA3894C" w14:textId="77777777" w:rsidR="00D5664B" w:rsidRDefault="00D5664B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38FFFD" w14:textId="77777777" w:rsidR="00D5664B" w:rsidRDefault="00D5664B" w:rsidP="00114A73">
      <w:r>
        <w:separator/>
      </w:r>
    </w:p>
  </w:footnote>
  <w:footnote w:type="continuationSeparator" w:id="0">
    <w:p w14:paraId="6AF7A34B" w14:textId="77777777" w:rsidR="00D5664B" w:rsidRDefault="00D5664B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B0BE42"/>
    <w:lvl w:ilvl="0" w:tplc="263897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14A73"/>
    <w:rsid w:val="000153FB"/>
    <w:rsid w:val="0001740F"/>
    <w:rsid w:val="000240E9"/>
    <w:rsid w:val="00026306"/>
    <w:rsid w:val="00033113"/>
    <w:rsid w:val="0005504B"/>
    <w:rsid w:val="00061335"/>
    <w:rsid w:val="000A0B44"/>
    <w:rsid w:val="000A3AEE"/>
    <w:rsid w:val="000B5E92"/>
    <w:rsid w:val="000B7E26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F0A3A"/>
    <w:rsid w:val="001F1F56"/>
    <w:rsid w:val="00217176"/>
    <w:rsid w:val="00235F1D"/>
    <w:rsid w:val="00250AEC"/>
    <w:rsid w:val="002608C8"/>
    <w:rsid w:val="002616A0"/>
    <w:rsid w:val="00271DE7"/>
    <w:rsid w:val="0029320B"/>
    <w:rsid w:val="002D4BD6"/>
    <w:rsid w:val="00347427"/>
    <w:rsid w:val="003742DF"/>
    <w:rsid w:val="003826B4"/>
    <w:rsid w:val="003C0341"/>
    <w:rsid w:val="003C77FB"/>
    <w:rsid w:val="003D016F"/>
    <w:rsid w:val="003E5EEE"/>
    <w:rsid w:val="003E7904"/>
    <w:rsid w:val="00404280"/>
    <w:rsid w:val="004078F9"/>
    <w:rsid w:val="00421C49"/>
    <w:rsid w:val="00434428"/>
    <w:rsid w:val="00442331"/>
    <w:rsid w:val="00453CEE"/>
    <w:rsid w:val="00462632"/>
    <w:rsid w:val="004C7171"/>
    <w:rsid w:val="004D24A9"/>
    <w:rsid w:val="00502B8D"/>
    <w:rsid w:val="00506555"/>
    <w:rsid w:val="005226B7"/>
    <w:rsid w:val="00566C1B"/>
    <w:rsid w:val="00575F1A"/>
    <w:rsid w:val="005855C6"/>
    <w:rsid w:val="005C0B3D"/>
    <w:rsid w:val="005D0671"/>
    <w:rsid w:val="005D31BC"/>
    <w:rsid w:val="005D636B"/>
    <w:rsid w:val="005E267D"/>
    <w:rsid w:val="006175DC"/>
    <w:rsid w:val="00657127"/>
    <w:rsid w:val="006766E6"/>
    <w:rsid w:val="00695DDC"/>
    <w:rsid w:val="006A5925"/>
    <w:rsid w:val="006C58EF"/>
    <w:rsid w:val="00700EDF"/>
    <w:rsid w:val="00715761"/>
    <w:rsid w:val="00732B15"/>
    <w:rsid w:val="00751616"/>
    <w:rsid w:val="00776597"/>
    <w:rsid w:val="007A656D"/>
    <w:rsid w:val="007B3B8B"/>
    <w:rsid w:val="007C56F7"/>
    <w:rsid w:val="007D69CA"/>
    <w:rsid w:val="008651F7"/>
    <w:rsid w:val="00877388"/>
    <w:rsid w:val="008777CB"/>
    <w:rsid w:val="00884377"/>
    <w:rsid w:val="008A13A6"/>
    <w:rsid w:val="008A322C"/>
    <w:rsid w:val="008C6CC0"/>
    <w:rsid w:val="008D28DC"/>
    <w:rsid w:val="008E2D2C"/>
    <w:rsid w:val="008E36BE"/>
    <w:rsid w:val="008F4A74"/>
    <w:rsid w:val="0090662A"/>
    <w:rsid w:val="00910DAC"/>
    <w:rsid w:val="00913DD1"/>
    <w:rsid w:val="0091612F"/>
    <w:rsid w:val="0091715D"/>
    <w:rsid w:val="00932461"/>
    <w:rsid w:val="009614E0"/>
    <w:rsid w:val="00964016"/>
    <w:rsid w:val="009670AE"/>
    <w:rsid w:val="009E2B4A"/>
    <w:rsid w:val="009E356F"/>
    <w:rsid w:val="009F0D33"/>
    <w:rsid w:val="00A039EB"/>
    <w:rsid w:val="00A235AD"/>
    <w:rsid w:val="00A7043B"/>
    <w:rsid w:val="00A7459D"/>
    <w:rsid w:val="00A8252D"/>
    <w:rsid w:val="00AA5D16"/>
    <w:rsid w:val="00AC179B"/>
    <w:rsid w:val="00AC56DD"/>
    <w:rsid w:val="00AE7300"/>
    <w:rsid w:val="00AF5FEB"/>
    <w:rsid w:val="00B00E61"/>
    <w:rsid w:val="00B237F8"/>
    <w:rsid w:val="00B250DF"/>
    <w:rsid w:val="00B32A87"/>
    <w:rsid w:val="00B417C5"/>
    <w:rsid w:val="00B4549D"/>
    <w:rsid w:val="00B47DC2"/>
    <w:rsid w:val="00B647EA"/>
    <w:rsid w:val="00B941E8"/>
    <w:rsid w:val="00BA42BA"/>
    <w:rsid w:val="00BB246D"/>
    <w:rsid w:val="00BC48A0"/>
    <w:rsid w:val="00BC6F2D"/>
    <w:rsid w:val="00BD351F"/>
    <w:rsid w:val="00BF5052"/>
    <w:rsid w:val="00C042E8"/>
    <w:rsid w:val="00C178FB"/>
    <w:rsid w:val="00C209CF"/>
    <w:rsid w:val="00C3239F"/>
    <w:rsid w:val="00C543B7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DBA"/>
    <w:rsid w:val="00D0520E"/>
    <w:rsid w:val="00D12BAD"/>
    <w:rsid w:val="00D138DF"/>
    <w:rsid w:val="00D24826"/>
    <w:rsid w:val="00D277B8"/>
    <w:rsid w:val="00D5664B"/>
    <w:rsid w:val="00D72EF7"/>
    <w:rsid w:val="00DC6533"/>
    <w:rsid w:val="00DC68DB"/>
    <w:rsid w:val="00DE19BE"/>
    <w:rsid w:val="00E1262D"/>
    <w:rsid w:val="00E25520"/>
    <w:rsid w:val="00E441C9"/>
    <w:rsid w:val="00E619F2"/>
    <w:rsid w:val="00E82FCF"/>
    <w:rsid w:val="00EA3B67"/>
    <w:rsid w:val="00EC711D"/>
    <w:rsid w:val="00ED548A"/>
    <w:rsid w:val="00ED6D8A"/>
    <w:rsid w:val="00EE3E19"/>
    <w:rsid w:val="00EE442C"/>
    <w:rsid w:val="00EE7BEB"/>
    <w:rsid w:val="00F11C69"/>
    <w:rsid w:val="00F21463"/>
    <w:rsid w:val="00F333FB"/>
    <w:rsid w:val="00F40078"/>
    <w:rsid w:val="00F572C4"/>
    <w:rsid w:val="00F67C99"/>
    <w:rsid w:val="00F72361"/>
    <w:rsid w:val="00F81878"/>
    <w:rsid w:val="00F84069"/>
    <w:rsid w:val="00F93772"/>
    <w:rsid w:val="00FB7E30"/>
    <w:rsid w:val="00FD232D"/>
    <w:rsid w:val="00FE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E317D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114A73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114A73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A235AD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A235AD"/>
    <w:rPr>
      <w:sz w:val="18"/>
      <w:szCs w:val="18"/>
    </w:rPr>
  </w:style>
  <w:style w:type="paragraph" w:styleId="a9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a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20</Pages>
  <Words>706</Words>
  <Characters>4026</Characters>
  <Application>Microsoft Macintosh Word</Application>
  <DocSecurity>0</DocSecurity>
  <Lines>33</Lines>
  <Paragraphs>9</Paragraphs>
  <ScaleCrop>false</ScaleCrop>
  <Company/>
  <LinksUpToDate>false</LinksUpToDate>
  <CharactersWithSpaces>4723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媒体工作室 i.Center</cp:lastModifiedBy>
  <cp:revision>193</cp:revision>
  <dcterms:created xsi:type="dcterms:W3CDTF">2015-08-03T05:38:00Z</dcterms:created>
  <dcterms:modified xsi:type="dcterms:W3CDTF">2015-08-14T00:40:00Z</dcterms:modified>
</cp:coreProperties>
</file>